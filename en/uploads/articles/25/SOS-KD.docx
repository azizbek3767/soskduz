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62941B" w14:textId="54F420EB" w:rsidR="00A027D5" w:rsidRPr="00CC2A4C" w:rsidRDefault="004028A8" w:rsidP="004028A8">
      <w:pPr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3120" behindDoc="0" locked="1" layoutInCell="1" allowOverlap="1" wp14:anchorId="2DCC5A8F" wp14:editId="13BAF825">
                <wp:simplePos x="0" y="0"/>
                <wp:positionH relativeFrom="page">
                  <wp:posOffset>2430145</wp:posOffset>
                </wp:positionH>
                <wp:positionV relativeFrom="page">
                  <wp:posOffset>889000</wp:posOffset>
                </wp:positionV>
                <wp:extent cx="4715510" cy="2638425"/>
                <wp:effectExtent l="0" t="0" r="8890" b="9525"/>
                <wp:wrapNone/>
                <wp:docPr id="1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5510" cy="263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CB4B17" w14:textId="77777777" w:rsidR="00673172" w:rsidRPr="004028A8" w:rsidRDefault="00673172" w:rsidP="004028A8">
                            <w:pPr>
                              <w:pStyle w:val="af2"/>
                              <w:rPr>
                                <w:lang w:val="ru-RU"/>
                              </w:rPr>
                            </w:pPr>
                            <w:bookmarkStart w:id="0" w:name="_Toc25920409"/>
                            <w:bookmarkStart w:id="1" w:name="_Toc448423175"/>
                            <w:r>
                              <w:rPr>
                                <w:lang w:val="ru-RU"/>
                              </w:rPr>
                              <w:t>техническое задание</w:t>
                            </w:r>
                            <w:bookmarkEnd w:id="0"/>
                          </w:p>
                          <w:p w14:paraId="2B0CA6B2" w14:textId="77777777" w:rsidR="00673172" w:rsidRPr="00F9175D" w:rsidRDefault="00673172" w:rsidP="004028A8">
                            <w:pPr>
                              <w:jc w:val="right"/>
                              <w:rPr>
                                <w:color w:val="00B050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color w:val="00B050"/>
                                <w:sz w:val="36"/>
                                <w:szCs w:val="36"/>
                                <w:lang w:val="ru-RU"/>
                              </w:rPr>
                              <w:t xml:space="preserve">Разработка веб-сайта Ассоциации </w:t>
                            </w:r>
                            <w:r>
                              <w:rPr>
                                <w:color w:val="00B050"/>
                                <w:sz w:val="36"/>
                                <w:szCs w:val="36"/>
                                <w:lang w:val="ru-RU"/>
                              </w:rPr>
                              <w:br/>
                              <w:t>«</w:t>
                            </w:r>
                            <w:r>
                              <w:rPr>
                                <w:color w:val="00B050"/>
                                <w:sz w:val="36"/>
                                <w:szCs w:val="36"/>
                                <w:lang w:val="en-US"/>
                              </w:rPr>
                              <w:t>SOS</w:t>
                            </w:r>
                            <w:r>
                              <w:rPr>
                                <w:color w:val="00B050"/>
                                <w:sz w:val="36"/>
                                <w:szCs w:val="36"/>
                                <w:lang w:val="ru-RU"/>
                              </w:rPr>
                              <w:t xml:space="preserve"> Детские деревни Узбекистана»</w:t>
                            </w:r>
                          </w:p>
                          <w:p w14:paraId="1F63BF87" w14:textId="77777777" w:rsidR="00673172" w:rsidRPr="004028A8" w:rsidRDefault="00673172" w:rsidP="004028A8">
                            <w:pPr>
                              <w:pStyle w:val="af4"/>
                              <w:rPr>
                                <w:lang w:val="ru-RU"/>
                              </w:rPr>
                            </w:pPr>
                          </w:p>
                          <w:bookmarkEnd w:id="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CC5A8F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6" type="#_x0000_t202" style="position:absolute;margin-left:191.35pt;margin-top:70pt;width:371.3pt;height:207.7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" filled="f" stroked="f">
                <v:textbox inset="0,0,0,0">
                  <w:txbxContent>
                    <w:p w14:paraId="6DCB4B17" w14:textId="77777777" w:rsidR="00673172" w:rsidRPr="004028A8" w:rsidRDefault="00673172" w:rsidP="004028A8">
                      <w:pPr>
                        <w:pStyle w:val="af2"/>
                        <w:rPr>
                          <w:lang w:val="ru-RU"/>
                        </w:rPr>
                      </w:pPr>
                      <w:bookmarkStart w:id="2" w:name="_Toc25920409"/>
                      <w:bookmarkStart w:id="3" w:name="_Toc448423175"/>
                      <w:r>
                        <w:rPr>
                          <w:lang w:val="ru-RU"/>
                        </w:rPr>
                        <w:t>техническое задание</w:t>
                      </w:r>
                      <w:bookmarkEnd w:id="2"/>
                    </w:p>
                    <w:p w14:paraId="2B0CA6B2" w14:textId="77777777" w:rsidR="00673172" w:rsidRPr="00F9175D" w:rsidRDefault="00673172" w:rsidP="004028A8">
                      <w:pPr>
                        <w:jc w:val="right"/>
                        <w:rPr>
                          <w:color w:val="00B050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color w:val="00B050"/>
                          <w:sz w:val="36"/>
                          <w:szCs w:val="36"/>
                          <w:lang w:val="ru-RU"/>
                        </w:rPr>
                        <w:t xml:space="preserve">Разработка веб-сайта Ассоциации </w:t>
                      </w:r>
                      <w:r>
                        <w:rPr>
                          <w:color w:val="00B050"/>
                          <w:sz w:val="36"/>
                          <w:szCs w:val="36"/>
                          <w:lang w:val="ru-RU"/>
                        </w:rPr>
                        <w:br/>
                        <w:t>«</w:t>
                      </w:r>
                      <w:r>
                        <w:rPr>
                          <w:color w:val="00B050"/>
                          <w:sz w:val="36"/>
                          <w:szCs w:val="36"/>
                          <w:lang w:val="en-US"/>
                        </w:rPr>
                        <w:t>SOS</w:t>
                      </w:r>
                      <w:r>
                        <w:rPr>
                          <w:color w:val="00B050"/>
                          <w:sz w:val="36"/>
                          <w:szCs w:val="36"/>
                          <w:lang w:val="ru-RU"/>
                        </w:rPr>
                        <w:t xml:space="preserve"> Детские деревни Узбекистана»</w:t>
                      </w:r>
                    </w:p>
                    <w:p w14:paraId="1F63BF87" w14:textId="77777777" w:rsidR="00673172" w:rsidRPr="004028A8" w:rsidRDefault="00673172" w:rsidP="004028A8">
                      <w:pPr>
                        <w:pStyle w:val="af4"/>
                        <w:rPr>
                          <w:lang w:val="ru-RU"/>
                        </w:rPr>
                      </w:pPr>
                    </w:p>
                    <w:bookmarkEnd w:id="3"/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CC2A4C">
        <w:rPr>
          <w:lang w:val="ru-RU"/>
        </w:rPr>
        <w:t xml:space="preserve"> </w:t>
      </w:r>
      <w:bookmarkStart w:id="4" w:name="_GoBack"/>
      <w:bookmarkEnd w:id="4"/>
    </w:p>
    <w:p w14:paraId="50D8AAFF" w14:textId="7852CBF8" w:rsidR="007C0AFC" w:rsidRPr="00A35853" w:rsidRDefault="007C0AFC" w:rsidP="007C0AFC">
      <w:pPr>
        <w:rPr>
          <w:lang w:val="en-US"/>
        </w:rPr>
      </w:pPr>
    </w:p>
    <w:p w14:paraId="2324D4A7" w14:textId="77777777" w:rsidR="00D47429" w:rsidRPr="00A35853" w:rsidRDefault="00D47429" w:rsidP="004028A8">
      <w:pPr>
        <w:rPr>
          <w:lang w:val="en-US"/>
        </w:rPr>
      </w:pPr>
    </w:p>
    <w:p w14:paraId="56FEC03E" w14:textId="60898628" w:rsidR="00A027D5" w:rsidRPr="00A35853" w:rsidRDefault="004028A8" w:rsidP="0031270B">
      <w:pPr>
        <w:rPr>
          <w:lang w:val="en-US"/>
        </w:rPr>
      </w:pPr>
      <w:r>
        <w:rPr>
          <w:b/>
          <w:bCs/>
          <w:noProof/>
          <w:color w:val="009EE0"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06CE5D4A" wp14:editId="0F4FA99F">
                <wp:simplePos x="0" y="0"/>
                <wp:positionH relativeFrom="margin">
                  <wp:posOffset>0</wp:posOffset>
                </wp:positionH>
                <wp:positionV relativeFrom="page">
                  <wp:posOffset>4152900</wp:posOffset>
                </wp:positionV>
                <wp:extent cx="6476400" cy="723600"/>
                <wp:effectExtent l="0" t="0" r="635" b="635"/>
                <wp:wrapNone/>
                <wp:docPr id="3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6400" cy="72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8E6D98" w14:textId="707569D0" w:rsidR="00673172" w:rsidRPr="0086745B" w:rsidRDefault="00673172" w:rsidP="008C3C8B">
                            <w:pPr>
                              <w:pStyle w:val="DateVersion"/>
                              <w:spacing w:before="0" w:after="0"/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Ноябрь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>201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9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-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Версия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>1.0</w:t>
                            </w:r>
                          </w:p>
                          <w:p w14:paraId="0C0F4886" w14:textId="77777777" w:rsidR="00673172" w:rsidRPr="00A773E2" w:rsidRDefault="00673172" w:rsidP="008C3C8B">
                            <w:pPr>
                              <w:pStyle w:val="DateVersion"/>
                              <w:spacing w:before="0" w:after="0"/>
                              <w:rPr>
                                <w:rStyle w:val="af6"/>
                                <w:rFonts w:eastAsia="Cambria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lang w:val="ru-RU"/>
                              </w:rPr>
                              <w:t>Статус документа</w:t>
                            </w:r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: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Для внутреннего пользования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</w:p>
                          <w:p w14:paraId="415DEA29" w14:textId="07A49D60" w:rsidR="00673172" w:rsidRPr="00A773E2" w:rsidRDefault="00673172" w:rsidP="008C3C8B">
                            <w:pPr>
                              <w:spacing w:before="0" w:after="0"/>
                              <w:rPr>
                                <w:rStyle w:val="af6"/>
                                <w:rFonts w:eastAsia="Cambria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lang w:val="ru-RU"/>
                              </w:rPr>
                              <w:t>Автор</w:t>
                            </w:r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: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Антон Ким</w:t>
                            </w:r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 </w:t>
                            </w:r>
                          </w:p>
                          <w:p w14:paraId="4AED0A8C" w14:textId="77777777" w:rsidR="00673172" w:rsidRDefault="00673172" w:rsidP="008C3C8B">
                            <w:pPr>
                              <w:spacing w:before="0" w:after="0"/>
                            </w:pPr>
                          </w:p>
                          <w:p w14:paraId="02BA8D08" w14:textId="77777777" w:rsidR="00673172" w:rsidRDefault="00673172"/>
                          <w:p w14:paraId="49C11C29" w14:textId="77777777" w:rsidR="00673172" w:rsidRPr="0086745B" w:rsidRDefault="00673172" w:rsidP="008C3C8B">
                            <w:pPr>
                              <w:pStyle w:val="DateVersion"/>
                              <w:spacing w:before="0" w:after="0"/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Апрель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>201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6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-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Версия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>1.0</w:t>
                            </w:r>
                          </w:p>
                          <w:p w14:paraId="106229D7" w14:textId="77777777" w:rsidR="00673172" w:rsidRPr="00A773E2" w:rsidRDefault="00673172" w:rsidP="008C3C8B">
                            <w:pPr>
                              <w:pStyle w:val="DateVersion"/>
                              <w:spacing w:before="0" w:after="0"/>
                              <w:rPr>
                                <w:rStyle w:val="af6"/>
                                <w:rFonts w:eastAsia="Cambria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lang w:val="ru-RU"/>
                              </w:rPr>
                              <w:t>Статус документа</w:t>
                            </w:r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: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Для внутреннего пользования</w:t>
                            </w:r>
                            <w:r w:rsidRPr="0086745B">
                              <w:rPr>
                                <w:rStyle w:val="af6"/>
                                <w:rFonts w:eastAsia="Cambria"/>
                                <w:color w:val="00B050"/>
                              </w:rPr>
                              <w:t xml:space="preserve"> </w:t>
                            </w:r>
                          </w:p>
                          <w:p w14:paraId="20EBD887" w14:textId="77777777" w:rsidR="00673172" w:rsidRPr="00A773E2" w:rsidRDefault="00673172" w:rsidP="008C3C8B">
                            <w:pPr>
                              <w:spacing w:before="0" w:after="0"/>
                              <w:rPr>
                                <w:rStyle w:val="af6"/>
                                <w:rFonts w:eastAsia="Cambria"/>
                              </w:rPr>
                            </w:pPr>
                            <w:r>
                              <w:rPr>
                                <w:rStyle w:val="af6"/>
                                <w:rFonts w:eastAsia="Cambria"/>
                                <w:lang w:val="ru-RU"/>
                              </w:rPr>
                              <w:t>Автор</w:t>
                            </w:r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: </w:t>
                            </w:r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 xml:space="preserve">Александр </w:t>
                            </w:r>
                            <w:proofErr w:type="spellStart"/>
                            <w:r>
                              <w:rPr>
                                <w:rStyle w:val="af6"/>
                                <w:rFonts w:eastAsia="Cambria"/>
                                <w:color w:val="00B050"/>
                                <w:lang w:val="ru-RU"/>
                              </w:rPr>
                              <w:t>Кашубин</w:t>
                            </w:r>
                            <w:proofErr w:type="spellEnd"/>
                            <w:r>
                              <w:rPr>
                                <w:rStyle w:val="af6"/>
                                <w:rFonts w:eastAsia="Cambria"/>
                              </w:rPr>
                              <w:t xml:space="preserve"> </w:t>
                            </w:r>
                          </w:p>
                          <w:p w14:paraId="12DE6818" w14:textId="77777777" w:rsidR="00673172" w:rsidRDefault="00673172" w:rsidP="008C3C8B">
                            <w:pPr>
                              <w:spacing w:before="0" w:after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E5D4A" id="Text Box 67" o:spid="_x0000_s1027" type="#_x0000_t202" style="position:absolute;margin-left:0;margin-top:327pt;width:509.95pt;height:5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" filled="f" stroked="f">
                <v:textbox inset="0,0,0,0">
                  <w:txbxContent>
                    <w:p w14:paraId="6D8E6D98" w14:textId="707569D0" w:rsidR="00673172" w:rsidRPr="0086745B" w:rsidRDefault="00673172" w:rsidP="008C3C8B">
                      <w:pPr>
                        <w:pStyle w:val="DateVersion"/>
                        <w:spacing w:before="0" w:after="0"/>
                        <w:rPr>
                          <w:rStyle w:val="af6"/>
                          <w:rFonts w:eastAsia="Cambria"/>
                          <w:color w:val="00B050"/>
                        </w:rPr>
                      </w:pP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Ноябрь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</w:rPr>
                        <w:t>201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9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-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Версия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</w:rPr>
                        <w:t>1.0</w:t>
                      </w:r>
                    </w:p>
                    <w:p w14:paraId="0C0F4886" w14:textId="77777777" w:rsidR="00673172" w:rsidRPr="00A773E2" w:rsidRDefault="00673172" w:rsidP="008C3C8B">
                      <w:pPr>
                        <w:pStyle w:val="DateVersion"/>
                        <w:spacing w:before="0" w:after="0"/>
                        <w:rPr>
                          <w:rStyle w:val="af6"/>
                          <w:rFonts w:eastAsia="Cambria"/>
                        </w:rPr>
                      </w:pPr>
                      <w:r>
                        <w:rPr>
                          <w:rStyle w:val="af6"/>
                          <w:rFonts w:eastAsia="Cambria"/>
                          <w:lang w:val="ru-RU"/>
                        </w:rPr>
                        <w:t>Статус документа</w:t>
                      </w:r>
                      <w:r>
                        <w:rPr>
                          <w:rStyle w:val="af6"/>
                          <w:rFonts w:eastAsia="Cambria"/>
                        </w:rPr>
                        <w:t xml:space="preserve">: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Для внутреннего пользования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</w:p>
                    <w:p w14:paraId="415DEA29" w14:textId="07A49D60" w:rsidR="00673172" w:rsidRPr="00A773E2" w:rsidRDefault="00673172" w:rsidP="008C3C8B">
                      <w:pPr>
                        <w:spacing w:before="0" w:after="0"/>
                        <w:rPr>
                          <w:rStyle w:val="af6"/>
                          <w:rFonts w:eastAsia="Cambria"/>
                        </w:rPr>
                      </w:pPr>
                      <w:r>
                        <w:rPr>
                          <w:rStyle w:val="af6"/>
                          <w:rFonts w:eastAsia="Cambria"/>
                          <w:lang w:val="ru-RU"/>
                        </w:rPr>
                        <w:t>Автор</w:t>
                      </w:r>
                      <w:r>
                        <w:rPr>
                          <w:rStyle w:val="af6"/>
                          <w:rFonts w:eastAsia="Cambria"/>
                        </w:rPr>
                        <w:t xml:space="preserve">: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Антон Ким</w:t>
                      </w:r>
                      <w:r>
                        <w:rPr>
                          <w:rStyle w:val="af6"/>
                          <w:rFonts w:eastAsia="Cambria"/>
                        </w:rPr>
                        <w:t xml:space="preserve"> </w:t>
                      </w:r>
                    </w:p>
                    <w:p w14:paraId="4AED0A8C" w14:textId="77777777" w:rsidR="00673172" w:rsidRDefault="00673172" w:rsidP="008C3C8B">
                      <w:pPr>
                        <w:spacing w:before="0" w:after="0"/>
                      </w:pPr>
                    </w:p>
                    <w:p w14:paraId="02BA8D08" w14:textId="77777777" w:rsidR="00673172" w:rsidRDefault="00673172"/>
                    <w:p w14:paraId="49C11C29" w14:textId="77777777" w:rsidR="00673172" w:rsidRPr="0086745B" w:rsidRDefault="00673172" w:rsidP="008C3C8B">
                      <w:pPr>
                        <w:pStyle w:val="DateVersion"/>
                        <w:spacing w:before="0" w:after="0"/>
                        <w:rPr>
                          <w:rStyle w:val="af6"/>
                          <w:rFonts w:eastAsia="Cambria"/>
                          <w:color w:val="00B050"/>
                        </w:rPr>
                      </w:pP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Апрель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</w:rPr>
                        <w:t>201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6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-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Версия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</w:rPr>
                        <w:t>1.0</w:t>
                      </w:r>
                    </w:p>
                    <w:p w14:paraId="106229D7" w14:textId="77777777" w:rsidR="00673172" w:rsidRPr="00A773E2" w:rsidRDefault="00673172" w:rsidP="008C3C8B">
                      <w:pPr>
                        <w:pStyle w:val="DateVersion"/>
                        <w:spacing w:before="0" w:after="0"/>
                        <w:rPr>
                          <w:rStyle w:val="af6"/>
                          <w:rFonts w:eastAsia="Cambria"/>
                        </w:rPr>
                      </w:pPr>
                      <w:r>
                        <w:rPr>
                          <w:rStyle w:val="af6"/>
                          <w:rFonts w:eastAsia="Cambria"/>
                          <w:lang w:val="ru-RU"/>
                        </w:rPr>
                        <w:t>Статус документа</w:t>
                      </w:r>
                      <w:r>
                        <w:rPr>
                          <w:rStyle w:val="af6"/>
                          <w:rFonts w:eastAsia="Cambria"/>
                        </w:rPr>
                        <w:t xml:space="preserve">: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Для внутреннего пользования</w:t>
                      </w:r>
                      <w:r w:rsidRPr="0086745B">
                        <w:rPr>
                          <w:rStyle w:val="af6"/>
                          <w:rFonts w:eastAsia="Cambria"/>
                          <w:color w:val="00B050"/>
                        </w:rPr>
                        <w:t xml:space="preserve"> </w:t>
                      </w:r>
                    </w:p>
                    <w:p w14:paraId="20EBD887" w14:textId="77777777" w:rsidR="00673172" w:rsidRPr="00A773E2" w:rsidRDefault="00673172" w:rsidP="008C3C8B">
                      <w:pPr>
                        <w:spacing w:before="0" w:after="0"/>
                        <w:rPr>
                          <w:rStyle w:val="af6"/>
                          <w:rFonts w:eastAsia="Cambria"/>
                        </w:rPr>
                      </w:pPr>
                      <w:r>
                        <w:rPr>
                          <w:rStyle w:val="af6"/>
                          <w:rFonts w:eastAsia="Cambria"/>
                          <w:lang w:val="ru-RU"/>
                        </w:rPr>
                        <w:t>Автор</w:t>
                      </w:r>
                      <w:r>
                        <w:rPr>
                          <w:rStyle w:val="af6"/>
                          <w:rFonts w:eastAsia="Cambria"/>
                        </w:rPr>
                        <w:t xml:space="preserve">: </w:t>
                      </w:r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 xml:space="preserve">Александр </w:t>
                      </w:r>
                      <w:proofErr w:type="spellStart"/>
                      <w:r>
                        <w:rPr>
                          <w:rStyle w:val="af6"/>
                          <w:rFonts w:eastAsia="Cambria"/>
                          <w:color w:val="00B050"/>
                          <w:lang w:val="ru-RU"/>
                        </w:rPr>
                        <w:t>Кашубин</w:t>
                      </w:r>
                      <w:proofErr w:type="spellEnd"/>
                      <w:r>
                        <w:rPr>
                          <w:rStyle w:val="af6"/>
                          <w:rFonts w:eastAsia="Cambria"/>
                        </w:rPr>
                        <w:t xml:space="preserve"> </w:t>
                      </w:r>
                    </w:p>
                    <w:p w14:paraId="12DE6818" w14:textId="77777777" w:rsidR="00673172" w:rsidRDefault="00673172" w:rsidP="008C3C8B">
                      <w:pPr>
                        <w:spacing w:before="0" w:after="0"/>
                      </w:pP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0621DF7F" w14:textId="77777777" w:rsidR="00A027D5" w:rsidRPr="00A35853" w:rsidRDefault="00A027D5" w:rsidP="0031270B">
      <w:pPr>
        <w:rPr>
          <w:lang w:val="en-US"/>
        </w:rPr>
      </w:pPr>
    </w:p>
    <w:p w14:paraId="5C87BDDD" w14:textId="6E577DB6" w:rsidR="007C0AFC" w:rsidRPr="00A35853" w:rsidRDefault="007C0AFC" w:rsidP="0031270B">
      <w:pPr>
        <w:rPr>
          <w:lang w:val="en-US"/>
        </w:rPr>
      </w:pPr>
    </w:p>
    <w:p w14:paraId="5E8BA000" w14:textId="77777777" w:rsidR="00D47429" w:rsidRPr="00A35853" w:rsidRDefault="00D47429" w:rsidP="0031270B">
      <w:pPr>
        <w:rPr>
          <w:lang w:val="en-US"/>
        </w:rPr>
      </w:pPr>
    </w:p>
    <w:p w14:paraId="2D85FC3D" w14:textId="726E4B60" w:rsidR="008C3C8B" w:rsidRDefault="008C3C8B" w:rsidP="0031270B">
      <w:pPr>
        <w:pStyle w:val="Inhalt"/>
        <w:rPr>
          <w:lang w:val="en-US"/>
        </w:rPr>
      </w:pPr>
      <w:bookmarkStart w:id="5" w:name="_Toc248235013"/>
    </w:p>
    <w:p w14:paraId="082A7AA5" w14:textId="0C4EA48E" w:rsidR="0031270B" w:rsidRPr="004028A8" w:rsidRDefault="005D4BE9" w:rsidP="0031270B">
      <w:pPr>
        <w:pStyle w:val="Inhalt"/>
        <w:rPr>
          <w:lang w:val="ru-RU"/>
        </w:rPr>
      </w:pPr>
      <w:r w:rsidRPr="005D4BE9">
        <w:rPr>
          <w:noProof/>
          <w:lang w:val="ru-RU" w:eastAsia="ru-RU"/>
        </w:rPr>
        <w:drawing>
          <wp:anchor distT="0" distB="0" distL="114300" distR="114300" simplePos="0" relativeHeight="251688960" behindDoc="0" locked="0" layoutInCell="1" allowOverlap="1" wp14:anchorId="0148F273" wp14:editId="01B593A4">
            <wp:simplePos x="0" y="0"/>
            <wp:positionH relativeFrom="page">
              <wp:posOffset>637540</wp:posOffset>
            </wp:positionH>
            <wp:positionV relativeFrom="paragraph">
              <wp:posOffset>1603982</wp:posOffset>
            </wp:positionV>
            <wp:extent cx="6299234" cy="2533871"/>
            <wp:effectExtent l="0" t="0" r="6350" b="0"/>
            <wp:wrapNone/>
            <wp:docPr id="1026" name="Picture 2" descr="Картинки по запросу website upgr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Картинки по запросу website upgrad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34" cy="2533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F85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1B87318" wp14:editId="6C24276C">
                <wp:simplePos x="0" y="0"/>
                <wp:positionH relativeFrom="page">
                  <wp:posOffset>464024</wp:posOffset>
                </wp:positionH>
                <wp:positionV relativeFrom="paragraph">
                  <wp:posOffset>454679</wp:posOffset>
                </wp:positionV>
                <wp:extent cx="6659880" cy="4794771"/>
                <wp:effectExtent l="0" t="0" r="7620" b="6350"/>
                <wp:wrapNone/>
                <wp:docPr id="2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59880" cy="4794771"/>
                        </a:xfrm>
                        <a:prstGeom prst="rect">
                          <a:avLst/>
                        </a:prstGeom>
                        <a:solidFill>
                          <a:srgbClr val="009EE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4EC00" w14:textId="77777777" w:rsidR="00673172" w:rsidRDefault="00673172" w:rsidP="00C11BFC">
                            <w:pPr>
                              <w:jc w:val="center"/>
                              <w:rPr>
                                <w:noProof/>
                                <w:lang w:val="en-GB" w:eastAsia="en-GB"/>
                              </w:rPr>
                            </w:pPr>
                          </w:p>
                          <w:p w14:paraId="757EB89A" w14:textId="77777777" w:rsidR="00673172" w:rsidRDefault="00673172" w:rsidP="00C11BFC">
                            <w:pPr>
                              <w:jc w:val="center"/>
                              <w:rPr>
                                <w:noProof/>
                                <w:lang w:val="en-GB" w:eastAsia="en-GB"/>
                              </w:rPr>
                            </w:pPr>
                          </w:p>
                          <w:p w14:paraId="197CEED9" w14:textId="77777777" w:rsidR="00673172" w:rsidRDefault="00673172" w:rsidP="00A561B7">
                            <w:pPr>
                              <w:tabs>
                                <w:tab w:val="left" w:pos="2552"/>
                              </w:tabs>
                              <w:jc w:val="center"/>
                            </w:pPr>
                          </w:p>
                          <w:p w14:paraId="68E3BAE5" w14:textId="77777777" w:rsidR="00673172" w:rsidRDefault="00673172"/>
                          <w:p w14:paraId="0385C8A6" w14:textId="77777777" w:rsidR="00673172" w:rsidRDefault="00673172" w:rsidP="00C11BFC">
                            <w:pPr>
                              <w:jc w:val="center"/>
                              <w:rPr>
                                <w:noProof/>
                                <w:lang w:val="en-GB" w:eastAsia="en-GB"/>
                              </w:rPr>
                            </w:pPr>
                          </w:p>
                          <w:p w14:paraId="3E6F3988" w14:textId="77777777" w:rsidR="00673172" w:rsidRDefault="00673172" w:rsidP="00C11BFC">
                            <w:pPr>
                              <w:jc w:val="center"/>
                              <w:rPr>
                                <w:noProof/>
                                <w:lang w:val="en-GB" w:eastAsia="en-GB"/>
                              </w:rPr>
                            </w:pPr>
                          </w:p>
                          <w:p w14:paraId="4BFEFD35" w14:textId="77777777" w:rsidR="00673172" w:rsidRDefault="00673172" w:rsidP="00A561B7">
                            <w:pPr>
                              <w:tabs>
                                <w:tab w:val="left" w:pos="2552"/>
                              </w:tabs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87318" id="Rectangle 65" o:spid="_x0000_s1028" style="position:absolute;margin-left:36.55pt;margin-top:35.8pt;width:524.4pt;height:377.5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" fillcolor="#009ee0" stroked="f">
                <v:textbox>
                  <w:txbxContent>
                    <w:p w14:paraId="7A24EC00" w14:textId="77777777" w:rsidR="00673172" w:rsidRDefault="00673172" w:rsidP="00C11BFC">
                      <w:pPr>
                        <w:jc w:val="center"/>
                        <w:rPr>
                          <w:noProof/>
                          <w:lang w:val="en-GB" w:eastAsia="en-GB"/>
                        </w:rPr>
                      </w:pPr>
                    </w:p>
                    <w:p w14:paraId="757EB89A" w14:textId="77777777" w:rsidR="00673172" w:rsidRDefault="00673172" w:rsidP="00C11BFC">
                      <w:pPr>
                        <w:jc w:val="center"/>
                        <w:rPr>
                          <w:noProof/>
                          <w:lang w:val="en-GB" w:eastAsia="en-GB"/>
                        </w:rPr>
                      </w:pPr>
                    </w:p>
                    <w:p w14:paraId="197CEED9" w14:textId="77777777" w:rsidR="00673172" w:rsidRDefault="00673172" w:rsidP="00A561B7">
                      <w:pPr>
                        <w:tabs>
                          <w:tab w:val="left" w:pos="2552"/>
                        </w:tabs>
                        <w:jc w:val="center"/>
                      </w:pPr>
                    </w:p>
                    <w:p w14:paraId="68E3BAE5" w14:textId="77777777" w:rsidR="00673172" w:rsidRDefault="00673172"/>
                    <w:p w14:paraId="0385C8A6" w14:textId="77777777" w:rsidR="00673172" w:rsidRDefault="00673172" w:rsidP="00C11BFC">
                      <w:pPr>
                        <w:jc w:val="center"/>
                        <w:rPr>
                          <w:noProof/>
                          <w:lang w:val="en-GB" w:eastAsia="en-GB"/>
                        </w:rPr>
                      </w:pPr>
                    </w:p>
                    <w:p w14:paraId="3E6F3988" w14:textId="77777777" w:rsidR="00673172" w:rsidRDefault="00673172" w:rsidP="00C11BFC">
                      <w:pPr>
                        <w:jc w:val="center"/>
                        <w:rPr>
                          <w:noProof/>
                          <w:lang w:val="en-GB" w:eastAsia="en-GB"/>
                        </w:rPr>
                      </w:pPr>
                    </w:p>
                    <w:p w14:paraId="4BFEFD35" w14:textId="77777777" w:rsidR="00673172" w:rsidRDefault="00673172" w:rsidP="00A561B7">
                      <w:pPr>
                        <w:tabs>
                          <w:tab w:val="left" w:pos="2552"/>
                        </w:tabs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D47429" w:rsidRPr="00A35853">
        <w:rPr>
          <w:lang w:val="en-US"/>
        </w:rPr>
        <w:br w:type="page"/>
      </w:r>
      <w:bookmarkEnd w:id="5"/>
      <w:r w:rsidR="004028A8">
        <w:rPr>
          <w:lang w:val="ru-RU"/>
        </w:rPr>
        <w:lastRenderedPageBreak/>
        <w:t>СОДЕРЖАНИЕ</w:t>
      </w:r>
    </w:p>
    <w:p w14:paraId="60AFAE2F" w14:textId="77777777" w:rsidR="0031270B" w:rsidRPr="00A35853" w:rsidRDefault="0031270B" w:rsidP="008C3C8B">
      <w:pPr>
        <w:spacing w:before="0" w:after="0"/>
        <w:rPr>
          <w:lang w:val="en-US"/>
        </w:rPr>
      </w:pPr>
    </w:p>
    <w:p w14:paraId="42B6E7DA" w14:textId="121248F1" w:rsidR="00E5419C" w:rsidRDefault="00D13275">
      <w:pPr>
        <w:pStyle w:val="10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  <w:szCs w:val="22"/>
          <w:lang w:val="ru-RU" w:eastAsia="ru-RU"/>
        </w:rPr>
      </w:pPr>
      <w:r w:rsidRPr="00A35853">
        <w:rPr>
          <w:b w:val="0"/>
          <w:caps w:val="0"/>
          <w:sz w:val="22"/>
          <w:lang w:val="en-US"/>
        </w:rPr>
        <w:fldChar w:fldCharType="begin"/>
      </w:r>
      <w:r w:rsidR="002D7234" w:rsidRPr="00A35853">
        <w:rPr>
          <w:b w:val="0"/>
          <w:caps w:val="0"/>
          <w:sz w:val="22"/>
          <w:lang w:val="en-US"/>
        </w:rPr>
        <w:instrText xml:space="preserve"> TOC \o "1-6" \h \z \u </w:instrText>
      </w:r>
      <w:r w:rsidRPr="00A35853">
        <w:rPr>
          <w:b w:val="0"/>
          <w:caps w:val="0"/>
          <w:sz w:val="22"/>
          <w:lang w:val="en-US"/>
        </w:rPr>
        <w:fldChar w:fldCharType="separate"/>
      </w:r>
      <w:hyperlink r:id="rId12" w:anchor="_Toc25920409" w:history="1">
        <w:r w:rsidR="00E5419C" w:rsidRPr="00C658C8">
          <w:rPr>
            <w:rStyle w:val="ac"/>
            <w:noProof/>
            <w:lang w:val="ru-RU"/>
          </w:rPr>
          <w:t>техническое задание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_Toc25920409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1</w:t>
        </w:r>
        <w:r w:rsidR="00E5419C">
          <w:rPr>
            <w:noProof/>
            <w:webHidden/>
          </w:rPr>
          <w:fldChar w:fldCharType="end"/>
        </w:r>
      </w:hyperlink>
    </w:p>
    <w:p w14:paraId="7DE95CD9" w14:textId="22ED8C3C" w:rsidR="00E5419C" w:rsidRDefault="00EF32F6">
      <w:pPr>
        <w:pStyle w:val="10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  <w:szCs w:val="22"/>
          <w:lang w:val="ru-RU" w:eastAsia="ru-RU"/>
        </w:rPr>
      </w:pPr>
      <w:hyperlink w:anchor="_Toc25920410" w:history="1">
        <w:r w:rsidR="00E5419C" w:rsidRPr="00C658C8">
          <w:rPr>
            <w:rStyle w:val="ac"/>
            <w:noProof/>
            <w:lang w:val="en-US"/>
          </w:rPr>
          <w:t>1</w:t>
        </w:r>
        <w:r w:rsidR="00E5419C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Введение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_Toc25920410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4</w:t>
        </w:r>
        <w:r w:rsidR="00E5419C">
          <w:rPr>
            <w:noProof/>
            <w:webHidden/>
          </w:rPr>
          <w:fldChar w:fldCharType="end"/>
        </w:r>
      </w:hyperlink>
    </w:p>
    <w:p w14:paraId="7C9BFC0C" w14:textId="6C317BAF" w:rsidR="00E5419C" w:rsidRDefault="00EF32F6">
      <w:pPr>
        <w:pStyle w:val="10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  <w:szCs w:val="22"/>
          <w:lang w:val="ru-RU" w:eastAsia="ru-RU"/>
        </w:rPr>
      </w:pPr>
      <w:hyperlink w:anchor="_Toc25920411" w:history="1">
        <w:r w:rsidR="00E5419C" w:rsidRPr="00C658C8">
          <w:rPr>
            <w:rStyle w:val="ac"/>
            <w:noProof/>
            <w:lang w:val="ru-RU"/>
          </w:rPr>
          <w:t>2</w:t>
        </w:r>
        <w:r w:rsidR="00E5419C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Эксплуатационные требования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_Toc25920411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5</w:t>
        </w:r>
        <w:r w:rsidR="00E5419C">
          <w:rPr>
            <w:noProof/>
            <w:webHidden/>
          </w:rPr>
          <w:fldChar w:fldCharType="end"/>
        </w:r>
      </w:hyperlink>
    </w:p>
    <w:p w14:paraId="07214516" w14:textId="08ABC183" w:rsidR="00E5419C" w:rsidRDefault="00EF32F6">
      <w:pPr>
        <w:pStyle w:val="10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  <w:szCs w:val="22"/>
          <w:lang w:val="ru-RU" w:eastAsia="ru-RU"/>
        </w:rPr>
      </w:pPr>
      <w:hyperlink w:anchor="_Toc25920413" w:history="1">
        <w:r w:rsidR="00E5419C" w:rsidRPr="00C658C8">
          <w:rPr>
            <w:rStyle w:val="ac"/>
            <w:noProof/>
            <w:lang w:val="ru-RU"/>
          </w:rPr>
          <w:t>3</w:t>
        </w:r>
        <w:r w:rsidR="00E5419C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Функциональные требования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_Toc25920413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5</w:t>
        </w:r>
        <w:r w:rsidR="00E5419C">
          <w:rPr>
            <w:noProof/>
            <w:webHidden/>
          </w:rPr>
          <w:fldChar w:fldCharType="end"/>
        </w:r>
      </w:hyperlink>
    </w:p>
    <w:p w14:paraId="2263FFB0" w14:textId="5DC6A7B8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4" w:history="1">
        <w:r w:rsidR="00E5419C" w:rsidRPr="00C658C8">
          <w:rPr>
            <w:rStyle w:val="ac"/>
            <w:noProof/>
            <w:lang w:val="ru-RU"/>
          </w:rPr>
          <w:t>3.1 Навигационная структура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_Toc25920414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5</w:t>
        </w:r>
        <w:r w:rsidR="00E5419C">
          <w:rPr>
            <w:noProof/>
            <w:webHidden/>
          </w:rPr>
          <w:fldChar w:fldCharType="end"/>
        </w:r>
      </w:hyperlink>
    </w:p>
    <w:p w14:paraId="7154BA3B" w14:textId="5B730E22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5" w:history="1">
        <w:r w:rsidR="00E5419C" w:rsidRPr="00C658C8">
          <w:rPr>
            <w:rStyle w:val="ac"/>
            <w:noProof/>
            <w:lang w:val="ru-RU"/>
          </w:rPr>
          <w:t>3.2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Технический функционал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_Toc25920415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6</w:t>
        </w:r>
        <w:r w:rsidR="00E5419C">
          <w:rPr>
            <w:noProof/>
            <w:webHidden/>
          </w:rPr>
          <w:fldChar w:fldCharType="end"/>
        </w:r>
      </w:hyperlink>
    </w:p>
    <w:p w14:paraId="5A796B95" w14:textId="4E4D4DA6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6" w:history="1">
        <w:r w:rsidR="00E5419C" w:rsidRPr="00C658C8">
          <w:rPr>
            <w:rStyle w:val="ac"/>
            <w:noProof/>
            <w:lang w:val="ru-RU"/>
          </w:rPr>
          <w:t>3.3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Описание разделов сайта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_Toc25920416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6</w:t>
        </w:r>
        <w:r w:rsidR="00E5419C">
          <w:rPr>
            <w:noProof/>
            <w:webHidden/>
          </w:rPr>
          <w:fldChar w:fldCharType="end"/>
        </w:r>
      </w:hyperlink>
    </w:p>
    <w:p w14:paraId="7F212098" w14:textId="124374BA" w:rsidR="00E5419C" w:rsidRDefault="00EF32F6">
      <w:pPr>
        <w:pStyle w:val="30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7" w:history="1">
        <w:r w:rsidR="00E5419C" w:rsidRPr="00C658C8">
          <w:rPr>
            <w:rStyle w:val="ac"/>
            <w:noProof/>
            <w:lang w:val="ru-RU"/>
          </w:rPr>
          <w:t>3.3.1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Главная страница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_Toc25920417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6</w:t>
        </w:r>
        <w:r w:rsidR="00E5419C">
          <w:rPr>
            <w:noProof/>
            <w:webHidden/>
          </w:rPr>
          <w:fldChar w:fldCharType="end"/>
        </w:r>
      </w:hyperlink>
    </w:p>
    <w:p w14:paraId="34EC75E2" w14:textId="2F65EB74" w:rsidR="00E5419C" w:rsidRDefault="00EF32F6">
      <w:pPr>
        <w:pStyle w:val="30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8" w:history="1">
        <w:r w:rsidR="00E5419C" w:rsidRPr="00C658C8">
          <w:rPr>
            <w:rStyle w:val="ac"/>
            <w:noProof/>
            <w:lang w:val="ru-RU"/>
          </w:rPr>
          <w:t>3.3.2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Кто мы?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_Toc25920418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7</w:t>
        </w:r>
        <w:r w:rsidR="00E5419C">
          <w:rPr>
            <w:noProof/>
            <w:webHidden/>
          </w:rPr>
          <w:fldChar w:fldCharType="end"/>
        </w:r>
      </w:hyperlink>
    </w:p>
    <w:p w14:paraId="6E7332F2" w14:textId="3AC81420" w:rsidR="00E5419C" w:rsidRDefault="00EF32F6">
      <w:pPr>
        <w:pStyle w:val="30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19" w:history="1">
        <w:r w:rsidR="00E5419C" w:rsidRPr="00C658C8">
          <w:rPr>
            <w:rStyle w:val="ac"/>
            <w:noProof/>
            <w:lang w:val="en-US"/>
          </w:rPr>
          <w:t>3.3.3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Что мы делаем?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_Toc25920419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9</w:t>
        </w:r>
        <w:r w:rsidR="00E5419C">
          <w:rPr>
            <w:noProof/>
            <w:webHidden/>
          </w:rPr>
          <w:fldChar w:fldCharType="end"/>
        </w:r>
      </w:hyperlink>
    </w:p>
    <w:p w14:paraId="54765191" w14:textId="58DB8C29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20" w:history="1">
        <w:r w:rsidR="00E5419C" w:rsidRPr="00C658C8">
          <w:rPr>
            <w:rStyle w:val="ac"/>
            <w:noProof/>
            <w:lang w:val="ru-RU"/>
          </w:rPr>
          <w:t>3.4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Язык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_Toc25920420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12</w:t>
        </w:r>
        <w:r w:rsidR="00E5419C">
          <w:rPr>
            <w:noProof/>
            <w:webHidden/>
          </w:rPr>
          <w:fldChar w:fldCharType="end"/>
        </w:r>
      </w:hyperlink>
    </w:p>
    <w:p w14:paraId="5A2417FE" w14:textId="12AB2286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21" w:history="1">
        <w:r w:rsidR="00E5419C" w:rsidRPr="00C658C8">
          <w:rPr>
            <w:rStyle w:val="ac"/>
            <w:noProof/>
            <w:lang w:val="ru-RU"/>
          </w:rPr>
          <w:t>3.5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Система управления контентом и верстка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_Toc25920421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12</w:t>
        </w:r>
        <w:r w:rsidR="00E5419C">
          <w:rPr>
            <w:noProof/>
            <w:webHidden/>
          </w:rPr>
          <w:fldChar w:fldCharType="end"/>
        </w:r>
      </w:hyperlink>
    </w:p>
    <w:p w14:paraId="35B94FD4" w14:textId="311AB61A" w:rsidR="00E5419C" w:rsidRDefault="00EF32F6">
      <w:pPr>
        <w:pStyle w:val="21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ru-RU" w:eastAsia="ru-RU"/>
        </w:rPr>
      </w:pPr>
      <w:hyperlink w:anchor="_Toc25920422" w:history="1">
        <w:r w:rsidR="00E5419C" w:rsidRPr="00C658C8">
          <w:rPr>
            <w:rStyle w:val="ac"/>
            <w:noProof/>
            <w:lang w:val="ru-RU"/>
          </w:rPr>
          <w:t>3.6</w:t>
        </w:r>
        <w:r w:rsidR="00E5419C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Поисковая оптимизация и продвижение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_Toc25920422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13</w:t>
        </w:r>
        <w:r w:rsidR="00E5419C">
          <w:rPr>
            <w:noProof/>
            <w:webHidden/>
          </w:rPr>
          <w:fldChar w:fldCharType="end"/>
        </w:r>
      </w:hyperlink>
    </w:p>
    <w:p w14:paraId="213848B7" w14:textId="7C2053B9" w:rsidR="00E5419C" w:rsidRDefault="00EF32F6">
      <w:pPr>
        <w:pStyle w:val="10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color w:val="auto"/>
          <w:sz w:val="22"/>
          <w:szCs w:val="22"/>
          <w:lang w:val="ru-RU" w:eastAsia="ru-RU"/>
        </w:rPr>
      </w:pPr>
      <w:hyperlink w:anchor="_Toc25920423" w:history="1">
        <w:r w:rsidR="00E5419C" w:rsidRPr="00C658C8">
          <w:rPr>
            <w:rStyle w:val="ac"/>
            <w:noProof/>
            <w:lang w:val="ru-RU"/>
          </w:rPr>
          <w:t>4</w:t>
        </w:r>
        <w:r w:rsidR="00E5419C">
          <w:rPr>
            <w:rFonts w:asciiTheme="minorHAnsi" w:eastAsiaTheme="minorEastAsia" w:hAnsiTheme="minorHAnsi" w:cstheme="minorBidi"/>
            <w:b w:val="0"/>
            <w:caps w:val="0"/>
            <w:noProof/>
            <w:color w:val="auto"/>
            <w:sz w:val="22"/>
            <w:szCs w:val="22"/>
            <w:lang w:val="ru-RU" w:eastAsia="ru-RU"/>
          </w:rPr>
          <w:tab/>
        </w:r>
        <w:r w:rsidR="00E5419C" w:rsidRPr="00C658C8">
          <w:rPr>
            <w:rStyle w:val="ac"/>
            <w:noProof/>
            <w:lang w:val="ru-RU"/>
          </w:rPr>
          <w:t>Организационное обеспечение</w:t>
        </w:r>
        <w:r w:rsidR="00E5419C">
          <w:rPr>
            <w:noProof/>
            <w:webHidden/>
          </w:rPr>
          <w:tab/>
        </w:r>
        <w:r w:rsidR="00E5419C">
          <w:rPr>
            <w:noProof/>
            <w:webHidden/>
          </w:rPr>
          <w:fldChar w:fldCharType="begin"/>
        </w:r>
        <w:r w:rsidR="00E5419C">
          <w:rPr>
            <w:noProof/>
            <w:webHidden/>
          </w:rPr>
          <w:instrText xml:space="preserve"> PAGEREF _Toc25920423 \h </w:instrText>
        </w:r>
        <w:r w:rsidR="00E5419C">
          <w:rPr>
            <w:noProof/>
            <w:webHidden/>
          </w:rPr>
        </w:r>
        <w:r w:rsidR="00E5419C">
          <w:rPr>
            <w:noProof/>
            <w:webHidden/>
          </w:rPr>
          <w:fldChar w:fldCharType="separate"/>
        </w:r>
        <w:r w:rsidR="008F341B">
          <w:rPr>
            <w:noProof/>
            <w:webHidden/>
          </w:rPr>
          <w:t>13</w:t>
        </w:r>
        <w:r w:rsidR="00E5419C">
          <w:rPr>
            <w:noProof/>
            <w:webHidden/>
          </w:rPr>
          <w:fldChar w:fldCharType="end"/>
        </w:r>
      </w:hyperlink>
    </w:p>
    <w:p w14:paraId="521C4C55" w14:textId="5C65A6A5" w:rsidR="0031270B" w:rsidRPr="00A35853" w:rsidRDefault="00D13275" w:rsidP="008C3C8B">
      <w:pPr>
        <w:spacing w:before="0" w:after="0" w:line="280" w:lineRule="exact"/>
        <w:rPr>
          <w:lang w:val="en-US"/>
        </w:rPr>
      </w:pPr>
      <w:r w:rsidRPr="00A35853">
        <w:rPr>
          <w:b/>
          <w:caps/>
          <w:sz w:val="22"/>
          <w:lang w:val="en-US"/>
        </w:rPr>
        <w:fldChar w:fldCharType="end"/>
      </w:r>
    </w:p>
    <w:p w14:paraId="22A92861" w14:textId="77777777" w:rsidR="0031270B" w:rsidRDefault="0031270B" w:rsidP="0031270B">
      <w:pPr>
        <w:rPr>
          <w:lang w:val="en-US"/>
        </w:rPr>
      </w:pPr>
    </w:p>
    <w:p w14:paraId="4E7EE05D" w14:textId="77777777" w:rsidR="00A35853" w:rsidRDefault="00A35853" w:rsidP="0031270B">
      <w:pPr>
        <w:rPr>
          <w:lang w:val="en-US"/>
        </w:rPr>
      </w:pPr>
    </w:p>
    <w:p w14:paraId="7472226E" w14:textId="77777777" w:rsidR="004028A8" w:rsidRDefault="00A35853">
      <w:pPr>
        <w:rPr>
          <w:highlight w:val="lightGray"/>
          <w:lang w:val="en-US"/>
        </w:rPr>
      </w:pPr>
      <w:r>
        <w:rPr>
          <w:lang w:val="en-US"/>
        </w:rPr>
        <w:br w:type="page"/>
      </w:r>
    </w:p>
    <w:tbl>
      <w:tblPr>
        <w:tblW w:w="9282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1E0" w:firstRow="1" w:lastRow="1" w:firstColumn="1" w:lastColumn="1" w:noHBand="0" w:noVBand="0"/>
      </w:tblPr>
      <w:tblGrid>
        <w:gridCol w:w="1900"/>
        <w:gridCol w:w="7382"/>
      </w:tblGrid>
      <w:tr w:rsidR="004028A8" w:rsidRPr="00D93F3A" w14:paraId="602AA625" w14:textId="77777777" w:rsidTr="00927C4E">
        <w:tc>
          <w:tcPr>
            <w:tcW w:w="9282" w:type="dxa"/>
            <w:gridSpan w:val="2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99FBD36" w14:textId="77777777" w:rsidR="004028A8" w:rsidRPr="00D93F3A" w:rsidRDefault="00AC7120" w:rsidP="00927C4E">
            <w:pPr>
              <w:rPr>
                <w:lang w:val="ru-RU"/>
              </w:rPr>
            </w:pPr>
            <w:r w:rsidRPr="00D93F3A">
              <w:rPr>
                <w:rStyle w:val="af7"/>
                <w:iCs/>
                <w:lang w:val="ru-RU"/>
              </w:rPr>
              <w:lastRenderedPageBreak/>
              <w:t>СВЯЗАННЫЕ ДОКУМЕНТЫ, ИНСТРУМЕНТЫ И С</w:t>
            </w:r>
            <w:r w:rsidR="00A91A8F" w:rsidRPr="00D93F3A">
              <w:rPr>
                <w:rStyle w:val="af7"/>
                <w:iCs/>
                <w:lang w:val="ru-RU"/>
              </w:rPr>
              <w:t>ИС</w:t>
            </w:r>
            <w:r w:rsidRPr="00D93F3A">
              <w:rPr>
                <w:rStyle w:val="af7"/>
                <w:iCs/>
                <w:lang w:val="ru-RU"/>
              </w:rPr>
              <w:t>ТЕМЫ</w:t>
            </w:r>
          </w:p>
        </w:tc>
      </w:tr>
      <w:tr w:rsidR="00547691" w:rsidRPr="00D93F3A" w14:paraId="5264B8C8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F34B800" w14:textId="6C1F94D7" w:rsidR="00547691" w:rsidRDefault="00F11098" w:rsidP="00F11098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Существующий веб сайт Ассоциации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C9D8784" w14:textId="35092206" w:rsidR="00547691" w:rsidRDefault="00EF32F6" w:rsidP="00F11098">
            <w:pPr>
              <w:spacing w:before="0" w:after="0"/>
              <w:rPr>
                <w:bCs/>
                <w:iCs/>
                <w:color w:val="auto"/>
                <w:sz w:val="18"/>
                <w:szCs w:val="18"/>
                <w:lang w:val="ru-RU"/>
              </w:rPr>
            </w:pPr>
            <w:hyperlink r:id="rId13" w:history="1">
              <w:r w:rsidR="00F11098" w:rsidRPr="0051722B">
                <w:rPr>
                  <w:rStyle w:val="ac"/>
                  <w:bCs/>
                  <w:iCs/>
                  <w:sz w:val="18"/>
                  <w:szCs w:val="18"/>
                  <w:lang w:val="ru-RU"/>
                </w:rPr>
                <w:t>http://</w:t>
              </w:r>
              <w:r w:rsidR="00F11098" w:rsidRPr="0051722B">
                <w:rPr>
                  <w:rStyle w:val="ac"/>
                  <w:bCs/>
                  <w:iCs/>
                  <w:sz w:val="18"/>
                  <w:szCs w:val="18"/>
                  <w:lang w:val="en-US"/>
                </w:rPr>
                <w:t>sos-kd.uz</w:t>
              </w:r>
            </w:hyperlink>
            <w:r w:rsidR="00F11098">
              <w:rPr>
                <w:bCs/>
                <w:iCs/>
                <w:color w:val="auto"/>
                <w:sz w:val="18"/>
                <w:szCs w:val="18"/>
                <w:lang w:val="en-US"/>
              </w:rPr>
              <w:t xml:space="preserve"> </w:t>
            </w:r>
          </w:p>
        </w:tc>
      </w:tr>
      <w:tr w:rsidR="00547691" w:rsidRPr="00D93F3A" w14:paraId="11748857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7D11A4B9" w14:textId="77777777" w:rsidR="00547691" w:rsidRDefault="00547691" w:rsidP="00AF1EBD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Политики и регулирующие документы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18265416" w14:textId="78890A31" w:rsidR="00547691" w:rsidRDefault="00EF32F6" w:rsidP="00F11098">
            <w:pPr>
              <w:spacing w:before="0" w:after="0"/>
              <w:rPr>
                <w:bCs/>
                <w:iCs/>
                <w:color w:val="auto"/>
                <w:sz w:val="18"/>
                <w:szCs w:val="18"/>
                <w:lang w:val="ru-RU"/>
              </w:rPr>
            </w:pPr>
            <w:hyperlink r:id="rId14" w:history="1"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ru-RU"/>
                </w:rPr>
                <w:t>UZB-ICT-Положение об использовании ИКТ-071217</w:t>
              </w:r>
            </w:hyperlink>
          </w:p>
        </w:tc>
      </w:tr>
      <w:tr w:rsidR="00FB5E9C" w:rsidRPr="00D93F3A" w14:paraId="43583674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C4FA7E3" w14:textId="77777777" w:rsidR="00FB5E9C" w:rsidRDefault="00FB5E9C" w:rsidP="00AF1EBD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Руководство по бренду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26E892E6" w14:textId="4C56F5AF" w:rsidR="00FB5E9C" w:rsidRDefault="00EF32F6" w:rsidP="00AF1EBD">
            <w:pPr>
              <w:spacing w:before="0" w:after="0"/>
              <w:rPr>
                <w:bCs/>
                <w:iCs/>
                <w:color w:val="auto"/>
                <w:sz w:val="18"/>
                <w:szCs w:val="18"/>
                <w:lang w:val="ru-RU"/>
              </w:rPr>
            </w:pPr>
            <w:hyperlink r:id="rId15" w:history="1">
              <w:proofErr w:type="spellStart"/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en-US"/>
                </w:rPr>
                <w:t>Brandbook</w:t>
              </w:r>
              <w:proofErr w:type="spellEnd"/>
            </w:hyperlink>
          </w:p>
        </w:tc>
      </w:tr>
      <w:tr w:rsidR="00E41202" w:rsidRPr="00D93F3A" w14:paraId="43CF6F9F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5169E14" w14:textId="1A815316" w:rsidR="00E41202" w:rsidRPr="00D93F3A" w:rsidRDefault="00F11098" w:rsidP="00F11098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Р</w:t>
            </w:r>
            <w:r w:rsidR="00E41202">
              <w:rPr>
                <w:color w:val="auto"/>
                <w:sz w:val="18"/>
                <w:szCs w:val="18"/>
                <w:lang w:val="ru-RU"/>
              </w:rPr>
              <w:t>уководство по информационной безопасности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2E1A58DA" w14:textId="33BDCF49" w:rsidR="00E41202" w:rsidRPr="00F11098" w:rsidRDefault="00EF32F6" w:rsidP="00F11098">
            <w:pPr>
              <w:spacing w:before="0" w:after="0"/>
              <w:rPr>
                <w:rStyle w:val="af8"/>
                <w:bCs/>
                <w:i w:val="0"/>
                <w:iCs/>
                <w:color w:val="auto"/>
                <w:szCs w:val="18"/>
                <w:lang w:val="ru-RU"/>
              </w:rPr>
            </w:pPr>
            <w:hyperlink r:id="rId16" w:history="1"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en-US"/>
                </w:rPr>
                <w:t>UZB</w:t>
              </w:r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ru-RU"/>
                </w:rPr>
                <w:t xml:space="preserve"> -</w:t>
              </w:r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en-US"/>
                </w:rPr>
                <w:t>ICT</w:t>
              </w:r>
              <w:r w:rsidR="00F11098" w:rsidRPr="00F11098">
                <w:rPr>
                  <w:rStyle w:val="ac"/>
                  <w:bCs/>
                  <w:iCs/>
                  <w:sz w:val="18"/>
                  <w:szCs w:val="18"/>
                  <w:lang w:val="ru-RU"/>
                </w:rPr>
                <w:t>-Политика по информационной безопасности</w:t>
              </w:r>
            </w:hyperlink>
            <w:r w:rsidR="00F11098" w:rsidRPr="00F11098">
              <w:rPr>
                <w:rStyle w:val="af8"/>
                <w:bCs/>
                <w:i w:val="0"/>
                <w:iCs/>
                <w:color w:val="auto"/>
                <w:szCs w:val="18"/>
                <w:lang w:val="ru-RU"/>
              </w:rPr>
              <w:t xml:space="preserve"> </w:t>
            </w:r>
          </w:p>
        </w:tc>
      </w:tr>
      <w:tr w:rsidR="00F11098" w:rsidRPr="00D93F3A" w14:paraId="0097910F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7525A470" w14:textId="3351EB3A" w:rsidR="00F11098" w:rsidRDefault="00F11098" w:rsidP="00F11098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Сайты других Ассоциаций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6CB32407" w14:textId="77777777" w:rsidR="00F11098" w:rsidRPr="00F11098" w:rsidRDefault="00EF32F6" w:rsidP="000D783E">
            <w:pPr>
              <w:spacing w:before="0" w:after="160" w:line="259" w:lineRule="auto"/>
              <w:rPr>
                <w:sz w:val="18"/>
              </w:rPr>
            </w:pPr>
            <w:hyperlink r:id="rId17" w:history="1">
              <w:r w:rsidR="00F11098" w:rsidRPr="00F11098">
                <w:rPr>
                  <w:rStyle w:val="ac"/>
                  <w:sz w:val="18"/>
                  <w:lang w:val="en-US"/>
                </w:rPr>
                <w:t>https</w:t>
              </w:r>
            </w:hyperlink>
            <w:hyperlink r:id="rId18" w:history="1">
              <w:r w:rsidR="00F11098" w:rsidRPr="00F11098">
                <w:rPr>
                  <w:rStyle w:val="ac"/>
                  <w:sz w:val="18"/>
                </w:rPr>
                <w:t>://</w:t>
              </w:r>
            </w:hyperlink>
            <w:hyperlink r:id="rId19" w:history="1">
              <w:proofErr w:type="spellStart"/>
              <w:r w:rsidR="00F11098" w:rsidRPr="00F11098">
                <w:rPr>
                  <w:rStyle w:val="ac"/>
                  <w:sz w:val="18"/>
                  <w:lang w:val="en-US"/>
                </w:rPr>
                <w:t>sos</w:t>
              </w:r>
              <w:proofErr w:type="spellEnd"/>
              <w:r w:rsidR="00F11098" w:rsidRPr="00F11098">
                <w:rPr>
                  <w:rStyle w:val="ac"/>
                  <w:sz w:val="18"/>
                </w:rPr>
                <w:t>-</w:t>
              </w:r>
              <w:r w:rsidR="00F11098" w:rsidRPr="00F11098">
                <w:rPr>
                  <w:rStyle w:val="ac"/>
                  <w:sz w:val="18"/>
                  <w:lang w:val="en-US"/>
                </w:rPr>
                <w:t>dd</w:t>
              </w:r>
              <w:r w:rsidR="00F11098" w:rsidRPr="00F11098">
                <w:rPr>
                  <w:rStyle w:val="ac"/>
                  <w:sz w:val="18"/>
                </w:rPr>
                <w:t>.</w:t>
              </w:r>
              <w:proofErr w:type="spellStart"/>
              <w:r w:rsidR="00F11098" w:rsidRPr="00F11098">
                <w:rPr>
                  <w:rStyle w:val="ac"/>
                  <w:sz w:val="18"/>
                  <w:lang w:val="en-US"/>
                </w:rPr>
                <w:t>ru</w:t>
              </w:r>
              <w:proofErr w:type="spellEnd"/>
            </w:hyperlink>
            <w:r w:rsidR="00F11098" w:rsidRPr="00F11098">
              <w:rPr>
                <w:sz w:val="18"/>
              </w:rPr>
              <w:t xml:space="preserve"> – </w:t>
            </w:r>
            <w:r w:rsidR="00F11098" w:rsidRPr="00F11098">
              <w:rPr>
                <w:sz w:val="18"/>
                <w:lang w:val="en-US"/>
              </w:rPr>
              <w:t>SOS</w:t>
            </w:r>
            <w:r w:rsidR="00F11098" w:rsidRPr="00F11098">
              <w:rPr>
                <w:sz w:val="18"/>
              </w:rPr>
              <w:t xml:space="preserve"> </w:t>
            </w:r>
            <w:proofErr w:type="spellStart"/>
            <w:r w:rsidR="00F11098" w:rsidRPr="00F11098">
              <w:rPr>
                <w:sz w:val="18"/>
              </w:rPr>
              <w:t>Россия</w:t>
            </w:r>
            <w:proofErr w:type="spellEnd"/>
          </w:p>
          <w:p w14:paraId="2F7A1342" w14:textId="77777777" w:rsidR="00F11098" w:rsidRPr="00F11098" w:rsidRDefault="00EF32F6" w:rsidP="000D783E">
            <w:pPr>
              <w:spacing w:before="0" w:after="160" w:line="259" w:lineRule="auto"/>
              <w:rPr>
                <w:sz w:val="18"/>
              </w:rPr>
            </w:pPr>
            <w:hyperlink r:id="rId20" w:history="1">
              <w:r w:rsidR="00F11098" w:rsidRPr="00F11098">
                <w:rPr>
                  <w:rStyle w:val="ac"/>
                  <w:sz w:val="18"/>
                </w:rPr>
                <w:t>https://sos-villages.by/</w:t>
              </w:r>
            </w:hyperlink>
            <w:r w:rsidR="00F11098" w:rsidRPr="00F11098">
              <w:rPr>
                <w:sz w:val="18"/>
                <w:lang w:val="x-none"/>
              </w:rPr>
              <w:t xml:space="preserve"> </w:t>
            </w:r>
            <w:r w:rsidR="00F11098" w:rsidRPr="00F11098">
              <w:rPr>
                <w:sz w:val="18"/>
              </w:rPr>
              <w:t xml:space="preserve">- </w:t>
            </w:r>
            <w:r w:rsidR="00F11098" w:rsidRPr="00F11098">
              <w:rPr>
                <w:sz w:val="18"/>
                <w:lang w:val="en-US"/>
              </w:rPr>
              <w:t>SOS</w:t>
            </w:r>
            <w:r w:rsidR="00F11098" w:rsidRPr="00F11098">
              <w:rPr>
                <w:sz w:val="18"/>
              </w:rPr>
              <w:t xml:space="preserve"> </w:t>
            </w:r>
            <w:proofErr w:type="spellStart"/>
            <w:r w:rsidR="00F11098" w:rsidRPr="00F11098">
              <w:rPr>
                <w:sz w:val="18"/>
              </w:rPr>
              <w:t>Беларусь</w:t>
            </w:r>
            <w:proofErr w:type="spellEnd"/>
          </w:p>
          <w:p w14:paraId="7941A869" w14:textId="77777777" w:rsidR="00F11098" w:rsidRPr="00F11098" w:rsidRDefault="00EF32F6" w:rsidP="000D783E">
            <w:pPr>
              <w:spacing w:before="0" w:after="160" w:line="259" w:lineRule="auto"/>
              <w:rPr>
                <w:sz w:val="18"/>
              </w:rPr>
            </w:pPr>
            <w:hyperlink r:id="rId21" w:history="1">
              <w:r w:rsidR="00F11098" w:rsidRPr="00F11098">
                <w:rPr>
                  <w:rStyle w:val="ac"/>
                  <w:sz w:val="18"/>
                </w:rPr>
                <w:t>http://</w:t>
              </w:r>
            </w:hyperlink>
            <w:hyperlink r:id="rId22" w:history="1">
              <w:r w:rsidR="00F11098" w:rsidRPr="00F11098">
                <w:rPr>
                  <w:rStyle w:val="ac"/>
                  <w:sz w:val="18"/>
                </w:rPr>
                <w:t>sos-lastekyla.ee/en</w:t>
              </w:r>
            </w:hyperlink>
            <w:r w:rsidR="00F11098" w:rsidRPr="00F11098">
              <w:rPr>
                <w:sz w:val="18"/>
              </w:rPr>
              <w:t xml:space="preserve"> - </w:t>
            </w:r>
            <w:r w:rsidR="00F11098" w:rsidRPr="00F11098">
              <w:rPr>
                <w:sz w:val="18"/>
                <w:lang w:val="en-US"/>
              </w:rPr>
              <w:t>SOS</w:t>
            </w:r>
            <w:r w:rsidR="00F11098" w:rsidRPr="00F11098">
              <w:rPr>
                <w:sz w:val="18"/>
              </w:rPr>
              <w:t xml:space="preserve"> </w:t>
            </w:r>
            <w:proofErr w:type="spellStart"/>
            <w:r w:rsidR="00F11098" w:rsidRPr="00F11098">
              <w:rPr>
                <w:sz w:val="18"/>
              </w:rPr>
              <w:t>Эстония</w:t>
            </w:r>
            <w:proofErr w:type="spellEnd"/>
          </w:p>
          <w:p w14:paraId="66E6B163" w14:textId="77777777" w:rsidR="00F11098" w:rsidRPr="00F11098" w:rsidRDefault="00EF32F6" w:rsidP="000D783E">
            <w:pPr>
              <w:spacing w:before="0" w:after="160" w:line="259" w:lineRule="auto"/>
              <w:rPr>
                <w:sz w:val="18"/>
                <w:lang w:val="en-US"/>
              </w:rPr>
            </w:pPr>
            <w:hyperlink r:id="rId23" w:history="1">
              <w:r w:rsidR="00F11098" w:rsidRPr="00F11098">
                <w:rPr>
                  <w:rStyle w:val="ac"/>
                  <w:sz w:val="18"/>
                  <w:lang w:val="en-US"/>
                </w:rPr>
                <w:t>https://www.sos-childrensvillages.org</w:t>
              </w:r>
            </w:hyperlink>
            <w:hyperlink r:id="rId24" w:history="1">
              <w:r w:rsidR="00F11098" w:rsidRPr="00F11098">
                <w:rPr>
                  <w:rStyle w:val="ac"/>
                  <w:sz w:val="18"/>
                  <w:lang w:val="en-US"/>
                </w:rPr>
                <w:t>/</w:t>
              </w:r>
            </w:hyperlink>
            <w:r w:rsidR="00F11098" w:rsidRPr="00F11098">
              <w:rPr>
                <w:sz w:val="18"/>
                <w:lang w:val="en-US"/>
              </w:rPr>
              <w:t xml:space="preserve"> - SOS International</w:t>
            </w:r>
          </w:p>
          <w:p w14:paraId="40225805" w14:textId="77777777" w:rsidR="00F11098" w:rsidRDefault="00F11098" w:rsidP="000D783E">
            <w:pPr>
              <w:spacing w:before="0" w:after="0"/>
              <w:rPr>
                <w:rStyle w:val="af8"/>
                <w:bCs/>
                <w:i w:val="0"/>
                <w:iCs/>
                <w:color w:val="auto"/>
                <w:szCs w:val="18"/>
                <w:lang w:val="en-US"/>
              </w:rPr>
            </w:pPr>
          </w:p>
        </w:tc>
      </w:tr>
    </w:tbl>
    <w:p w14:paraId="07FA0B18" w14:textId="77777777" w:rsidR="004028A8" w:rsidRPr="00B43A13" w:rsidRDefault="004028A8" w:rsidP="00AF1EBD">
      <w:pPr>
        <w:spacing w:before="0" w:after="0"/>
        <w:rPr>
          <w:rStyle w:val="FormatvorlageFettBenutzerdefinierteFarbeRGB236"/>
          <w:b w:val="0"/>
          <w:bCs/>
          <w:color w:val="auto"/>
        </w:rPr>
      </w:pPr>
    </w:p>
    <w:tbl>
      <w:tblPr>
        <w:tblpPr w:leftFromText="180" w:rightFromText="180" w:vertAnchor="text" w:horzAnchor="margin" w:tblpY="147"/>
        <w:tblW w:w="9282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1E0" w:firstRow="1" w:lastRow="1" w:firstColumn="1" w:lastColumn="1" w:noHBand="0" w:noVBand="0"/>
      </w:tblPr>
      <w:tblGrid>
        <w:gridCol w:w="1900"/>
        <w:gridCol w:w="7382"/>
      </w:tblGrid>
      <w:tr w:rsidR="004028A8" w:rsidRPr="00007614" w14:paraId="6EF8A07A" w14:textId="77777777" w:rsidTr="00927C4E">
        <w:tc>
          <w:tcPr>
            <w:tcW w:w="9282" w:type="dxa"/>
            <w:gridSpan w:val="2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1E885384" w14:textId="77777777" w:rsidR="004028A8" w:rsidRPr="00B7140F" w:rsidRDefault="00B7140F" w:rsidP="00AF1EBD">
            <w:pPr>
              <w:spacing w:before="0" w:after="0"/>
              <w:rPr>
                <w:lang w:val="ru-RU"/>
              </w:rPr>
            </w:pPr>
            <w:r>
              <w:rPr>
                <w:rStyle w:val="af7"/>
                <w:iCs/>
                <w:lang w:val="ru-RU"/>
              </w:rPr>
              <w:t>РАЗРАБОТЧИКИ</w:t>
            </w:r>
          </w:p>
        </w:tc>
      </w:tr>
      <w:tr w:rsidR="004028A8" w:rsidRPr="00007614" w14:paraId="72D83279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3316AFF" w14:textId="77777777" w:rsidR="004028A8" w:rsidRPr="00B7140F" w:rsidRDefault="00E41202" w:rsidP="00AF1EBD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Одобрено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29E28A16" w14:textId="77777777" w:rsidR="004028A8" w:rsidRPr="00B7140F" w:rsidRDefault="004028A8" w:rsidP="00AF1EBD">
            <w:pPr>
              <w:spacing w:before="0" w:after="0"/>
              <w:rPr>
                <w:rStyle w:val="af8"/>
                <w:bCs/>
                <w:i w:val="0"/>
                <w:iCs/>
                <w:color w:val="auto"/>
                <w:szCs w:val="18"/>
                <w:lang w:val="ru-RU"/>
              </w:rPr>
            </w:pPr>
          </w:p>
        </w:tc>
      </w:tr>
      <w:tr w:rsidR="004028A8" w:rsidRPr="00007614" w14:paraId="1121A0EC" w14:textId="77777777" w:rsidTr="00B7140F">
        <w:trPr>
          <w:trHeight w:val="23"/>
        </w:trPr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6B154CE8" w14:textId="77777777" w:rsidR="004028A8" w:rsidRPr="00B7140F" w:rsidRDefault="00B7140F" w:rsidP="00AF1EBD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Разработано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2B34515A" w14:textId="062E5B15" w:rsidR="00B7140F" w:rsidRPr="009065DA" w:rsidRDefault="00B7140F" w:rsidP="009065DA">
            <w:pPr>
              <w:spacing w:before="0" w:after="0"/>
              <w:rPr>
                <w:rStyle w:val="af8"/>
                <w:bCs/>
                <w:iCs/>
                <w:color w:val="auto"/>
                <w:szCs w:val="18"/>
                <w:lang w:val="ru-RU"/>
              </w:rPr>
            </w:pPr>
            <w:proofErr w:type="spellStart"/>
            <w:r w:rsidRPr="00B7140F">
              <w:rPr>
                <w:rStyle w:val="af8"/>
                <w:bCs/>
                <w:iCs/>
                <w:color w:val="auto"/>
                <w:szCs w:val="18"/>
              </w:rPr>
              <w:t>Координатором</w:t>
            </w:r>
            <w:proofErr w:type="spellEnd"/>
            <w:r w:rsidRPr="00B7140F">
              <w:rPr>
                <w:rStyle w:val="af8"/>
                <w:bCs/>
                <w:iCs/>
                <w:color w:val="auto"/>
                <w:szCs w:val="18"/>
              </w:rPr>
              <w:t xml:space="preserve"> </w:t>
            </w:r>
            <w:proofErr w:type="spellStart"/>
            <w:r w:rsidRPr="00B7140F">
              <w:rPr>
                <w:rStyle w:val="af8"/>
                <w:bCs/>
                <w:iCs/>
                <w:color w:val="auto"/>
                <w:szCs w:val="18"/>
              </w:rPr>
              <w:t>по</w:t>
            </w:r>
            <w:proofErr w:type="spellEnd"/>
            <w:r w:rsidRPr="00B7140F">
              <w:rPr>
                <w:rStyle w:val="af8"/>
                <w:bCs/>
                <w:iCs/>
                <w:color w:val="auto"/>
                <w:szCs w:val="18"/>
              </w:rPr>
              <w:t xml:space="preserve"> ИКТ, </w:t>
            </w:r>
            <w:r w:rsidR="009065DA">
              <w:rPr>
                <w:rStyle w:val="af8"/>
                <w:bCs/>
                <w:iCs/>
                <w:color w:val="auto"/>
                <w:szCs w:val="18"/>
                <w:lang w:val="ru-RU"/>
              </w:rPr>
              <w:t>Ким А.</w:t>
            </w:r>
          </w:p>
        </w:tc>
      </w:tr>
      <w:tr w:rsidR="004028A8" w:rsidRPr="00007614" w14:paraId="2ECB5799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2272C30" w14:textId="77777777" w:rsidR="004028A8" w:rsidRPr="00E41202" w:rsidRDefault="00E41202" w:rsidP="00AF1EBD">
            <w:pPr>
              <w:spacing w:before="0" w:after="0"/>
              <w:rPr>
                <w:color w:val="auto"/>
                <w:sz w:val="18"/>
                <w:szCs w:val="18"/>
                <w:lang w:val="ru-RU"/>
              </w:rPr>
            </w:pPr>
            <w:r>
              <w:rPr>
                <w:color w:val="auto"/>
                <w:sz w:val="18"/>
                <w:szCs w:val="18"/>
                <w:lang w:val="ru-RU"/>
              </w:rPr>
              <w:t>При участии</w:t>
            </w:r>
          </w:p>
        </w:tc>
        <w:tc>
          <w:tcPr>
            <w:tcW w:w="7382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3D71EF4" w14:textId="492828DC" w:rsidR="00B7140F" w:rsidRPr="00B15703" w:rsidRDefault="00B15703" w:rsidP="00AF1EBD">
            <w:pPr>
              <w:spacing w:before="0" w:after="0"/>
              <w:rPr>
                <w:bCs/>
                <w:iCs/>
                <w:color w:val="595959"/>
                <w:sz w:val="18"/>
                <w:lang w:val="ru-RU"/>
              </w:rPr>
            </w:pPr>
            <w:proofErr w:type="spellStart"/>
            <w:r w:rsidRPr="00B15703">
              <w:rPr>
                <w:rStyle w:val="af8"/>
                <w:color w:val="auto"/>
                <w:szCs w:val="18"/>
              </w:rPr>
              <w:t>Ассистента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</w:t>
            </w:r>
            <w:proofErr w:type="spellStart"/>
            <w:r w:rsidRPr="00B15703">
              <w:rPr>
                <w:rStyle w:val="af8"/>
                <w:color w:val="auto"/>
                <w:szCs w:val="18"/>
              </w:rPr>
              <w:t>директора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</w:t>
            </w:r>
            <w:proofErr w:type="spellStart"/>
            <w:r w:rsidRPr="00B15703">
              <w:rPr>
                <w:rStyle w:val="af8"/>
                <w:color w:val="auto"/>
                <w:szCs w:val="18"/>
              </w:rPr>
              <w:t>филиала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в </w:t>
            </w:r>
            <w:proofErr w:type="spellStart"/>
            <w:r w:rsidRPr="00B15703">
              <w:rPr>
                <w:rStyle w:val="af8"/>
                <w:color w:val="auto"/>
                <w:szCs w:val="18"/>
              </w:rPr>
              <w:t>Хорезмской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</w:t>
            </w:r>
            <w:proofErr w:type="spellStart"/>
            <w:r w:rsidRPr="00B15703">
              <w:rPr>
                <w:rStyle w:val="af8"/>
                <w:color w:val="auto"/>
                <w:szCs w:val="18"/>
              </w:rPr>
              <w:t>области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</w:t>
            </w:r>
            <w:proofErr w:type="spellStart"/>
            <w:r w:rsidRPr="00B15703">
              <w:rPr>
                <w:rStyle w:val="af8"/>
                <w:color w:val="auto"/>
                <w:szCs w:val="18"/>
              </w:rPr>
              <w:t>Рузиметова</w:t>
            </w:r>
            <w:proofErr w:type="spellEnd"/>
            <w:r w:rsidRPr="00B15703">
              <w:rPr>
                <w:rStyle w:val="af8"/>
                <w:color w:val="auto"/>
                <w:szCs w:val="18"/>
              </w:rPr>
              <w:t xml:space="preserve"> А.</w:t>
            </w:r>
          </w:p>
        </w:tc>
      </w:tr>
    </w:tbl>
    <w:p w14:paraId="49EC6412" w14:textId="77777777" w:rsidR="004028A8" w:rsidRPr="00B43A13" w:rsidRDefault="004028A8" w:rsidP="00AF1EBD">
      <w:pPr>
        <w:spacing w:before="0" w:after="0"/>
        <w:rPr>
          <w:rStyle w:val="FormatvorlageFettBenutzerdefinierteFarbeRGB236"/>
          <w:b w:val="0"/>
          <w:bCs/>
          <w:color w:val="auto"/>
        </w:rPr>
      </w:pPr>
    </w:p>
    <w:tbl>
      <w:tblPr>
        <w:tblpPr w:leftFromText="180" w:rightFromText="180" w:vertAnchor="text" w:horzAnchor="margin" w:tblpY="149"/>
        <w:tblW w:w="9282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1E0" w:firstRow="1" w:lastRow="1" w:firstColumn="1" w:lastColumn="1" w:noHBand="0" w:noVBand="0"/>
      </w:tblPr>
      <w:tblGrid>
        <w:gridCol w:w="1900"/>
        <w:gridCol w:w="1843"/>
        <w:gridCol w:w="5539"/>
      </w:tblGrid>
      <w:tr w:rsidR="004028A8" w:rsidRPr="00007614" w14:paraId="69B8A943" w14:textId="77777777" w:rsidTr="00927C4E">
        <w:tc>
          <w:tcPr>
            <w:tcW w:w="9282" w:type="dxa"/>
            <w:gridSpan w:val="3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0CC7D811" w14:textId="77777777" w:rsidR="004028A8" w:rsidRPr="00B7140F" w:rsidRDefault="00B7140F" w:rsidP="00AF1EBD">
            <w:pPr>
              <w:spacing w:before="0" w:after="0" w:line="280" w:lineRule="atLeast"/>
              <w:rPr>
                <w:rStyle w:val="af7"/>
                <w:iCs/>
                <w:lang w:val="en-US"/>
              </w:rPr>
            </w:pPr>
            <w:r>
              <w:rPr>
                <w:rStyle w:val="af7"/>
                <w:iCs/>
                <w:lang w:val="ru-RU"/>
              </w:rPr>
              <w:t>ИСТОРИЯ</w:t>
            </w:r>
            <w:r w:rsidRPr="00B7140F">
              <w:rPr>
                <w:rStyle w:val="af7"/>
                <w:iCs/>
                <w:lang w:val="en-US"/>
              </w:rPr>
              <w:t xml:space="preserve"> </w:t>
            </w:r>
            <w:r>
              <w:rPr>
                <w:rStyle w:val="af7"/>
                <w:iCs/>
                <w:lang w:val="ru-RU"/>
              </w:rPr>
              <w:t>ИЗМЕНЕНИЙ</w:t>
            </w:r>
          </w:p>
        </w:tc>
      </w:tr>
      <w:tr w:rsidR="004028A8" w:rsidRPr="00007614" w14:paraId="39C7C810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6C426C2B" w14:textId="77777777" w:rsidR="004028A8" w:rsidRPr="008076F1" w:rsidRDefault="00775EDF" w:rsidP="00AF1EBD">
            <w:pPr>
              <w:spacing w:before="0" w:after="0" w:line="280" w:lineRule="atLeast"/>
              <w:rPr>
                <w:rStyle w:val="af7"/>
                <w:b w:val="0"/>
                <w:iCs/>
                <w:color w:val="auto"/>
                <w:sz w:val="18"/>
                <w:szCs w:val="18"/>
              </w:rPr>
            </w:pPr>
            <w:r>
              <w:rPr>
                <w:rStyle w:val="af7"/>
                <w:iCs/>
                <w:color w:val="auto"/>
                <w:sz w:val="18"/>
                <w:szCs w:val="18"/>
                <w:lang w:val="ru-RU"/>
              </w:rPr>
              <w:t>Версия</w:t>
            </w:r>
          </w:p>
        </w:tc>
        <w:tc>
          <w:tcPr>
            <w:tcW w:w="1843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B3C9EFD" w14:textId="77777777" w:rsidR="004028A8" w:rsidRPr="00775EDF" w:rsidRDefault="00775EDF" w:rsidP="00AF1EBD">
            <w:pPr>
              <w:spacing w:before="0" w:after="0" w:line="280" w:lineRule="atLeast"/>
              <w:rPr>
                <w:rStyle w:val="af7"/>
                <w:b w:val="0"/>
                <w:iCs/>
                <w:color w:val="auto"/>
                <w:sz w:val="18"/>
                <w:szCs w:val="18"/>
                <w:lang w:val="ru-RU"/>
              </w:rPr>
            </w:pPr>
            <w:r>
              <w:rPr>
                <w:rStyle w:val="af7"/>
                <w:iCs/>
                <w:color w:val="auto"/>
                <w:sz w:val="18"/>
                <w:szCs w:val="18"/>
                <w:lang w:val="ru-RU"/>
              </w:rPr>
              <w:t>Дата</w:t>
            </w:r>
          </w:p>
        </w:tc>
        <w:tc>
          <w:tcPr>
            <w:tcW w:w="5539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6FAC2301" w14:textId="77777777" w:rsidR="004028A8" w:rsidRPr="008076F1" w:rsidRDefault="00775EDF" w:rsidP="00AF1EBD">
            <w:pPr>
              <w:spacing w:before="0" w:after="0" w:line="280" w:lineRule="atLeast"/>
              <w:rPr>
                <w:rStyle w:val="af7"/>
                <w:b w:val="0"/>
                <w:iCs/>
                <w:color w:val="auto"/>
                <w:sz w:val="18"/>
                <w:szCs w:val="18"/>
              </w:rPr>
            </w:pPr>
            <w:r>
              <w:rPr>
                <w:rStyle w:val="af7"/>
                <w:iCs/>
                <w:color w:val="auto"/>
                <w:sz w:val="18"/>
                <w:szCs w:val="18"/>
                <w:lang w:val="ru-RU"/>
              </w:rPr>
              <w:t>Изменения</w:t>
            </w:r>
            <w:r w:rsidR="004028A8" w:rsidRPr="008076F1">
              <w:rPr>
                <w:rStyle w:val="af7"/>
                <w:iCs/>
                <w:color w:val="auto"/>
                <w:sz w:val="18"/>
                <w:szCs w:val="18"/>
              </w:rPr>
              <w:t xml:space="preserve"> </w:t>
            </w:r>
          </w:p>
        </w:tc>
      </w:tr>
      <w:tr w:rsidR="004028A8" w:rsidRPr="00007614" w14:paraId="5AF4162C" w14:textId="77777777" w:rsidTr="00927C4E">
        <w:tc>
          <w:tcPr>
            <w:tcW w:w="1900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052DA77" w14:textId="77777777" w:rsidR="004028A8" w:rsidRPr="008076F1" w:rsidRDefault="004028A8" w:rsidP="00AF1EBD">
            <w:pPr>
              <w:spacing w:before="0" w:after="0"/>
              <w:rPr>
                <w:rStyle w:val="af8"/>
                <w:bCs/>
                <w:i w:val="0"/>
                <w:iCs/>
                <w:szCs w:val="18"/>
              </w:rPr>
            </w:pPr>
            <w:r w:rsidRPr="008076F1">
              <w:rPr>
                <w:rStyle w:val="af8"/>
                <w:bCs/>
                <w:iCs/>
                <w:szCs w:val="18"/>
              </w:rPr>
              <w:t>1.0</w:t>
            </w:r>
          </w:p>
        </w:tc>
        <w:tc>
          <w:tcPr>
            <w:tcW w:w="1843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4593DA1A" w14:textId="3B523D50" w:rsidR="004028A8" w:rsidRPr="00775EDF" w:rsidRDefault="009065DA" w:rsidP="00AF1EBD">
            <w:pPr>
              <w:spacing w:before="0" w:after="0"/>
              <w:rPr>
                <w:rStyle w:val="af8"/>
                <w:bCs/>
                <w:i w:val="0"/>
                <w:iCs/>
                <w:szCs w:val="18"/>
                <w:lang w:val="ru-RU"/>
              </w:rPr>
            </w:pPr>
            <w:r>
              <w:rPr>
                <w:rStyle w:val="af8"/>
                <w:bCs/>
                <w:iCs/>
                <w:szCs w:val="18"/>
                <w:lang w:val="ru-RU"/>
              </w:rPr>
              <w:t>Ноябрь 2019</w:t>
            </w:r>
          </w:p>
        </w:tc>
        <w:tc>
          <w:tcPr>
            <w:tcW w:w="5539" w:type="dxa"/>
            <w:shd w:val="clear" w:color="auto" w:fill="EDEDED"/>
            <w:tcMar>
              <w:top w:w="57" w:type="dxa"/>
              <w:left w:w="57" w:type="dxa"/>
              <w:bottom w:w="57" w:type="dxa"/>
              <w:right w:w="57" w:type="dxa"/>
            </w:tcMar>
          </w:tcPr>
          <w:p w14:paraId="5422ED3D" w14:textId="77777777" w:rsidR="004028A8" w:rsidRPr="00775EDF" w:rsidRDefault="00775EDF" w:rsidP="00AF1EBD">
            <w:pPr>
              <w:spacing w:before="0" w:after="0"/>
              <w:rPr>
                <w:rStyle w:val="af8"/>
                <w:bCs/>
                <w:i w:val="0"/>
                <w:iCs/>
                <w:szCs w:val="18"/>
                <w:lang w:val="ru-RU"/>
              </w:rPr>
            </w:pPr>
            <w:r>
              <w:rPr>
                <w:rStyle w:val="af8"/>
                <w:bCs/>
                <w:iCs/>
                <w:color w:val="auto"/>
                <w:szCs w:val="18"/>
                <w:lang w:val="ru-RU"/>
              </w:rPr>
              <w:t>Проект документа</w:t>
            </w:r>
          </w:p>
        </w:tc>
      </w:tr>
    </w:tbl>
    <w:p w14:paraId="61038E18" w14:textId="77777777" w:rsidR="004028A8" w:rsidRDefault="004028A8">
      <w:pPr>
        <w:rPr>
          <w:rFonts w:cs="Arial"/>
          <w:b/>
          <w:bCs/>
          <w:kern w:val="32"/>
          <w:sz w:val="28"/>
          <w:szCs w:val="32"/>
          <w:highlight w:val="lightGray"/>
          <w:lang w:val="en-US"/>
        </w:rPr>
      </w:pPr>
      <w:r>
        <w:rPr>
          <w:highlight w:val="lightGray"/>
          <w:lang w:val="en-US"/>
        </w:rPr>
        <w:br w:type="page"/>
      </w:r>
    </w:p>
    <w:p w14:paraId="606F0F13" w14:textId="77777777" w:rsidR="0031270B" w:rsidRPr="00A35853" w:rsidRDefault="004028A8" w:rsidP="004028A8">
      <w:pPr>
        <w:pStyle w:val="1"/>
        <w:rPr>
          <w:lang w:val="en-US"/>
        </w:rPr>
      </w:pPr>
      <w:bookmarkStart w:id="6" w:name="_Toc25920410"/>
      <w:r>
        <w:rPr>
          <w:lang w:val="ru-RU"/>
        </w:rPr>
        <w:lastRenderedPageBreak/>
        <w:t>Введение</w:t>
      </w:r>
      <w:bookmarkEnd w:id="6"/>
      <w:r w:rsidR="002A3419">
        <w:rPr>
          <w:lang w:val="ru-RU"/>
        </w:rPr>
        <w:t xml:space="preserve"> </w:t>
      </w:r>
    </w:p>
    <w:p w14:paraId="2683EAD3" w14:textId="3383C6B9" w:rsidR="00BA084A" w:rsidRDefault="004D2F74" w:rsidP="004D2F74">
      <w:pPr>
        <w:rPr>
          <w:lang w:val="ru-RU"/>
        </w:rPr>
      </w:pPr>
      <w:moveToRangeStart w:id="7" w:author="Alexander Kashubin" w:date="2016-04-25T10:25:00Z" w:name="move449343266"/>
      <w:moveTo w:id="8" w:author="Alexander Kashubin" w:date="2016-04-25T10:25:00Z">
        <w:r>
          <w:rPr>
            <w:lang w:val="ru-RU"/>
          </w:rPr>
          <w:t>Целью создания веб-сайта является продвижение услуг Ассоциации «</w:t>
        </w:r>
        <w:r>
          <w:rPr>
            <w:lang w:val="en-US"/>
          </w:rPr>
          <w:t>SOS</w:t>
        </w:r>
        <w:r>
          <w:rPr>
            <w:lang w:val="ru-RU"/>
          </w:rPr>
          <w:t xml:space="preserve"> Детские деревни Узбекистана», повышение осведомленности </w:t>
        </w:r>
      </w:moveTo>
      <w:r w:rsidR="00740D8A">
        <w:rPr>
          <w:lang w:val="ru-RU"/>
        </w:rPr>
        <w:t xml:space="preserve">общественности, партнеров, международного и донорского сообщества, экспертов и бизнеса и др. </w:t>
      </w:r>
      <w:moveTo w:id="9" w:author="Alexander Kashubin" w:date="2016-04-25T10:25:00Z">
        <w:r>
          <w:rPr>
            <w:lang w:val="ru-RU"/>
          </w:rPr>
          <w:t>о деятельности организации</w:t>
        </w:r>
      </w:moveTo>
      <w:r w:rsidR="00BA084A">
        <w:rPr>
          <w:lang w:val="ru-RU"/>
        </w:rPr>
        <w:t>, в том числе проектов</w:t>
      </w:r>
      <w:moveTo w:id="10" w:author="Alexander Kashubin" w:date="2016-04-25T10:25:00Z">
        <w:r>
          <w:rPr>
            <w:lang w:val="ru-RU"/>
          </w:rPr>
          <w:t>, привлечение спонсоров и пожертвований, а также укрепление партнёрских связей.</w:t>
        </w:r>
      </w:moveTo>
      <w:r w:rsidR="00BA084A">
        <w:rPr>
          <w:lang w:val="ru-RU"/>
        </w:rPr>
        <w:t xml:space="preserve"> Оказание информационной поддержки </w:t>
      </w:r>
      <w:ins w:id="11" w:author="Nargiza" w:date="2016-04-22T16:13:00Z">
        <w:r w:rsidR="00BA084A">
          <w:rPr>
            <w:lang w:val="ru-RU"/>
          </w:rPr>
          <w:t>(вопросы</w:t>
        </w:r>
      </w:ins>
      <w:r w:rsidR="00BA084A">
        <w:rPr>
          <w:lang w:val="ru-RU"/>
        </w:rPr>
        <w:t xml:space="preserve"> и ответы</w:t>
      </w:r>
      <w:ins w:id="12" w:author="Nargiza" w:date="2016-04-22T16:13:00Z">
        <w:r w:rsidR="00BA084A">
          <w:rPr>
            <w:lang w:val="ru-RU"/>
          </w:rPr>
          <w:t xml:space="preserve">, обратная связь) пользователям </w:t>
        </w:r>
      </w:ins>
      <w:ins w:id="13" w:author="Nargiza" w:date="2016-04-22T16:14:00Z">
        <w:r w:rsidR="00BA084A">
          <w:rPr>
            <w:lang w:val="ru-RU"/>
          </w:rPr>
          <w:t>и партнерам (подписка на рассылки)</w:t>
        </w:r>
      </w:ins>
      <w:ins w:id="14" w:author="Nargiza" w:date="2016-04-22T16:16:00Z">
        <w:r w:rsidR="00BA084A">
          <w:rPr>
            <w:lang w:val="ru-RU"/>
          </w:rPr>
          <w:t>.</w:t>
        </w:r>
      </w:ins>
    </w:p>
    <w:p w14:paraId="03E2372D" w14:textId="3B978F3D" w:rsidR="00BA084A" w:rsidRDefault="00BA084A" w:rsidP="00BA084A">
      <w:pPr>
        <w:jc w:val="both"/>
        <w:rPr>
          <w:lang w:val="ru-RU"/>
        </w:rPr>
      </w:pPr>
      <w:r>
        <w:rPr>
          <w:lang w:val="ru-RU"/>
        </w:rPr>
        <w:t xml:space="preserve">Кроме того, одной из ключевых целей является повысить привлекательность бренда и </w:t>
      </w:r>
      <w:proofErr w:type="spellStart"/>
      <w:r>
        <w:rPr>
          <w:lang w:val="ru-RU"/>
        </w:rPr>
        <w:t>рекрутинг</w:t>
      </w:r>
      <w:proofErr w:type="spellEnd"/>
      <w:r>
        <w:rPr>
          <w:lang w:val="ru-RU"/>
        </w:rPr>
        <w:t>.</w:t>
      </w:r>
    </w:p>
    <w:p w14:paraId="0CD73B75" w14:textId="1024FB39" w:rsidR="009065DA" w:rsidRDefault="009065DA" w:rsidP="00BA084A">
      <w:pPr>
        <w:jc w:val="both"/>
        <w:rPr>
          <w:lang w:val="ru-RU"/>
        </w:rPr>
      </w:pPr>
      <w:r>
        <w:rPr>
          <w:lang w:val="ru-RU"/>
        </w:rPr>
        <w:t xml:space="preserve">Существующая версия веб-сайта была </w:t>
      </w:r>
      <w:r w:rsidR="0031603A">
        <w:rPr>
          <w:lang w:val="ru-RU"/>
        </w:rPr>
        <w:t>разработана</w:t>
      </w:r>
      <w:r>
        <w:rPr>
          <w:lang w:val="ru-RU"/>
        </w:rPr>
        <w:t xml:space="preserve"> в 2016 году и с тех пор не проводилось обновление технического функционала, а также обновление дизайна. Ниже перечислены отсутствующие либо недоработанные функции:</w:t>
      </w:r>
    </w:p>
    <w:p w14:paraId="6DAEE7C7" w14:textId="387DD100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Не работает система поиска по ключевым словам внутри сайта</w:t>
      </w:r>
    </w:p>
    <w:p w14:paraId="7C4607FC" w14:textId="3A540A3F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Отсутствует логотип-иконка организации в заголовке сайта</w:t>
      </w:r>
    </w:p>
    <w:p w14:paraId="4519F019" w14:textId="5DA9A0E3" w:rsidR="009065DA" w:rsidRP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 xml:space="preserve">Не установлен </w:t>
      </w:r>
      <w:r>
        <w:rPr>
          <w:lang w:val="en-US"/>
        </w:rPr>
        <w:t>SSL</w:t>
      </w:r>
      <w:r w:rsidRPr="009065DA">
        <w:rPr>
          <w:lang w:val="ru-RU"/>
        </w:rPr>
        <w:t>-</w:t>
      </w:r>
      <w:r>
        <w:rPr>
          <w:lang w:val="ru-RU"/>
        </w:rPr>
        <w:t>сертификат, для более надежного и защищенного доступа к сайт</w:t>
      </w:r>
      <w:r w:rsidR="0031603A">
        <w:rPr>
          <w:lang w:val="ru-RU"/>
        </w:rPr>
        <w:t>у</w:t>
      </w:r>
      <w:r>
        <w:rPr>
          <w:lang w:val="ru-RU"/>
        </w:rPr>
        <w:t xml:space="preserve"> по протоколу </w:t>
      </w:r>
      <w:r>
        <w:rPr>
          <w:lang w:val="en-US"/>
        </w:rPr>
        <w:t>https</w:t>
      </w:r>
    </w:p>
    <w:p w14:paraId="3581C384" w14:textId="1FE969B7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Интеграция с социальными сетями реализована частично (нет функции «поделиться»)</w:t>
      </w:r>
    </w:p>
    <w:p w14:paraId="5889493A" w14:textId="5B7F2DFF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Нет функции подписки на рассылку новостей</w:t>
      </w:r>
    </w:p>
    <w:p w14:paraId="39147ACA" w14:textId="710299C7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 xml:space="preserve">Нет интеграции с национальными платежными системами </w:t>
      </w:r>
      <w:r w:rsidRPr="009065DA">
        <w:rPr>
          <w:lang w:val="ru-RU"/>
        </w:rPr>
        <w:t>(</w:t>
      </w:r>
      <w:r>
        <w:rPr>
          <w:lang w:val="en-US"/>
        </w:rPr>
        <w:t>Click</w:t>
      </w:r>
      <w:r w:rsidRPr="009065DA">
        <w:rPr>
          <w:lang w:val="ru-RU"/>
        </w:rPr>
        <w:t xml:space="preserve">, </w:t>
      </w:r>
      <w:proofErr w:type="spellStart"/>
      <w:r>
        <w:rPr>
          <w:lang w:val="en-US"/>
        </w:rPr>
        <w:t>Payme</w:t>
      </w:r>
      <w:proofErr w:type="spellEnd"/>
      <w:r w:rsidRPr="009065DA">
        <w:rPr>
          <w:lang w:val="ru-RU"/>
        </w:rPr>
        <w:t xml:space="preserve">, </w:t>
      </w:r>
      <w:proofErr w:type="spellStart"/>
      <w:r>
        <w:rPr>
          <w:lang w:val="en-US"/>
        </w:rPr>
        <w:t>Upay</w:t>
      </w:r>
      <w:proofErr w:type="spellEnd"/>
      <w:r w:rsidRPr="009065DA">
        <w:rPr>
          <w:lang w:val="ru-RU"/>
        </w:rPr>
        <w:t>)</w:t>
      </w:r>
    </w:p>
    <w:p w14:paraId="0BD25EF5" w14:textId="08E61306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Нет функции онлайн-магазина для продажи благотворительных открыток</w:t>
      </w:r>
    </w:p>
    <w:p w14:paraId="7D748154" w14:textId="221059B7" w:rsidR="009065DA" w:rsidRDefault="009065D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 xml:space="preserve">Нет возможности добавления анимированных </w:t>
      </w:r>
      <w:proofErr w:type="spellStart"/>
      <w:r>
        <w:rPr>
          <w:lang w:val="ru-RU"/>
        </w:rPr>
        <w:t>инфографиков</w:t>
      </w:r>
      <w:proofErr w:type="spellEnd"/>
      <w:r>
        <w:rPr>
          <w:lang w:val="ru-RU"/>
        </w:rPr>
        <w:t xml:space="preserve"> с цифрами и фактами</w:t>
      </w:r>
    </w:p>
    <w:p w14:paraId="1805D31F" w14:textId="77777777" w:rsidR="0031603A" w:rsidRDefault="0031603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Функция</w:t>
      </w:r>
      <w:r w:rsidR="00BA084A">
        <w:rPr>
          <w:lang w:val="ru-RU"/>
        </w:rPr>
        <w:t xml:space="preserve"> обратной связи</w:t>
      </w:r>
      <w:r>
        <w:rPr>
          <w:lang w:val="ru-RU"/>
        </w:rPr>
        <w:t xml:space="preserve"> не работает</w:t>
      </w:r>
    </w:p>
    <w:p w14:paraId="684E79AD" w14:textId="36684224" w:rsidR="009065DA" w:rsidRDefault="0031603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 xml:space="preserve">Отсутствует </w:t>
      </w:r>
      <w:r w:rsidR="00BA084A">
        <w:rPr>
          <w:lang w:val="ru-RU"/>
        </w:rPr>
        <w:t>модул</w:t>
      </w:r>
      <w:r>
        <w:rPr>
          <w:lang w:val="ru-RU"/>
        </w:rPr>
        <w:t>ь</w:t>
      </w:r>
      <w:r w:rsidR="00BA084A">
        <w:rPr>
          <w:lang w:val="ru-RU"/>
        </w:rPr>
        <w:t xml:space="preserve"> «Вопрос\Ответ»</w:t>
      </w:r>
    </w:p>
    <w:p w14:paraId="37B25DB6" w14:textId="060A0D3F" w:rsidR="00BA084A" w:rsidRDefault="00BA084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Раздел вакансии неудобен и неинформативен. Отсутствует возможность отправки резюме прямо с сайта.</w:t>
      </w:r>
    </w:p>
    <w:p w14:paraId="4AAAE9BA" w14:textId="5B2839DB" w:rsidR="00BA084A" w:rsidRDefault="00BA084A" w:rsidP="00BA084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Система управления сайтом</w:t>
      </w:r>
      <w:r w:rsidR="008F341B">
        <w:rPr>
          <w:lang w:val="ru-RU"/>
        </w:rPr>
        <w:t xml:space="preserve"> </w:t>
      </w:r>
      <w:r w:rsidR="008F341B">
        <w:rPr>
          <w:lang w:val="en-US"/>
        </w:rPr>
        <w:t>CMS</w:t>
      </w:r>
      <w:r>
        <w:rPr>
          <w:lang w:val="ru-RU"/>
        </w:rPr>
        <w:t xml:space="preserve"> и контентом также очень неудобная и нестабильная, очень сложно форматировать текст и медиа контент.</w:t>
      </w:r>
    </w:p>
    <w:p w14:paraId="2A9E5D86" w14:textId="76EAD134" w:rsidR="0031603A" w:rsidRPr="0031603A" w:rsidRDefault="00BA084A" w:rsidP="0031603A">
      <w:pPr>
        <w:pStyle w:val="af1"/>
        <w:numPr>
          <w:ilvl w:val="0"/>
          <w:numId w:val="21"/>
        </w:numPr>
        <w:jc w:val="both"/>
        <w:rPr>
          <w:lang w:val="ru-RU"/>
        </w:rPr>
      </w:pPr>
      <w:r>
        <w:rPr>
          <w:lang w:val="ru-RU"/>
        </w:rPr>
        <w:t>Сайт частично адаптирован для мобильных устройств, а также наблюдаются проблемы при смене языка на мобильных устройствах.</w:t>
      </w:r>
    </w:p>
    <w:p w14:paraId="3A968115" w14:textId="706E0557" w:rsidR="0031603A" w:rsidRPr="00BA084A" w:rsidRDefault="0031603A" w:rsidP="00BA084A">
      <w:pPr>
        <w:pStyle w:val="af1"/>
        <w:numPr>
          <w:ilvl w:val="0"/>
          <w:numId w:val="21"/>
        </w:numPr>
        <w:jc w:val="both"/>
        <w:rPr>
          <w:moveTo w:id="15" w:author="Alexander Kashubin" w:date="2016-04-25T10:25:00Z"/>
          <w:lang w:val="ru-RU"/>
        </w:rPr>
      </w:pPr>
      <w:r>
        <w:rPr>
          <w:lang w:val="ru-RU"/>
        </w:rPr>
        <w:t>Нет возможности грузить видео-файлы.</w:t>
      </w:r>
    </w:p>
    <w:moveToRangeEnd w:id="7"/>
    <w:p w14:paraId="6FA8CA05" w14:textId="77777777" w:rsidR="0060240B" w:rsidRDefault="0060240B" w:rsidP="00201565">
      <w:pPr>
        <w:rPr>
          <w:lang w:val="ru-RU"/>
        </w:rPr>
      </w:pPr>
    </w:p>
    <w:p w14:paraId="395B1F9F" w14:textId="77777777" w:rsidR="0092751E" w:rsidRDefault="0060240B" w:rsidP="0092751E">
      <w:pPr>
        <w:rPr>
          <w:lang w:val="ru-RU"/>
        </w:rPr>
      </w:pPr>
      <w:r>
        <w:rPr>
          <w:lang w:val="ru-RU"/>
        </w:rPr>
        <w:br w:type="page"/>
      </w:r>
    </w:p>
    <w:p w14:paraId="77D8FB3D" w14:textId="77777777" w:rsidR="0092751E" w:rsidRDefault="0092751E" w:rsidP="004C34C9">
      <w:pPr>
        <w:pStyle w:val="1"/>
        <w:rPr>
          <w:lang w:val="ru-RU"/>
        </w:rPr>
      </w:pPr>
      <w:bookmarkStart w:id="16" w:name="_Toc25920411"/>
      <w:r>
        <w:rPr>
          <w:lang w:val="ru-RU"/>
        </w:rPr>
        <w:lastRenderedPageBreak/>
        <w:t>Эксплуатационные требования</w:t>
      </w:r>
      <w:bookmarkEnd w:id="16"/>
    </w:p>
    <w:p w14:paraId="27905C71" w14:textId="77777777" w:rsidR="00DD2A93" w:rsidRDefault="00DD2A93">
      <w:pPr>
        <w:pStyle w:val="af1"/>
        <w:rPr>
          <w:ins w:id="17" w:author="Nargiza" w:date="2016-04-22T15:03:00Z"/>
          <w:lang w:val="ru-RU"/>
        </w:rPr>
        <w:pPrChange w:id="18" w:author="Nargiza" w:date="2016-04-22T16:15:00Z">
          <w:pPr/>
        </w:pPrChange>
      </w:pPr>
    </w:p>
    <w:p w14:paraId="68371545" w14:textId="77777777" w:rsidR="004C34C9" w:rsidDel="004D2F74" w:rsidRDefault="004C34C9" w:rsidP="00F55C10">
      <w:pPr>
        <w:jc w:val="both"/>
        <w:rPr>
          <w:moveFrom w:id="19" w:author="Alexander Kashubin" w:date="2016-04-25T10:25:00Z"/>
          <w:lang w:val="ru-RU"/>
        </w:rPr>
      </w:pPr>
      <w:moveFromRangeStart w:id="20" w:author="Alexander Kashubin" w:date="2016-04-25T10:25:00Z" w:name="move449343266"/>
      <w:moveFrom w:id="21" w:author="Alexander Kashubin" w:date="2016-04-25T10:25:00Z">
        <w:r w:rsidDel="004D2F74">
          <w:rPr>
            <w:lang w:val="ru-RU"/>
          </w:rPr>
          <w:t>Целью создания веб-сайта является продвижение услуг Ассоциации «</w:t>
        </w:r>
        <w:r w:rsidDel="004D2F74">
          <w:rPr>
            <w:lang w:val="en-US"/>
          </w:rPr>
          <w:t>SOS</w:t>
        </w:r>
        <w:r w:rsidDel="004D2F74">
          <w:rPr>
            <w:lang w:val="ru-RU"/>
          </w:rPr>
          <w:t xml:space="preserve"> Детские деревни Узбекистана», повышение осведомленности </w:t>
        </w:r>
        <w:commentRangeStart w:id="22"/>
        <w:r w:rsidRPr="00E762CD" w:rsidDel="004D2F74">
          <w:rPr>
            <w:highlight w:val="yellow"/>
            <w:lang w:val="ru-RU"/>
          </w:rPr>
          <w:t>целевой аудито</w:t>
        </w:r>
        <w:r w:rsidR="008A47E1" w:rsidRPr="00E762CD" w:rsidDel="004D2F74">
          <w:rPr>
            <w:highlight w:val="yellow"/>
            <w:lang w:val="ru-RU"/>
          </w:rPr>
          <w:t>рии</w:t>
        </w:r>
        <w:r w:rsidR="008A47E1" w:rsidDel="004D2F74">
          <w:rPr>
            <w:lang w:val="ru-RU"/>
          </w:rPr>
          <w:t xml:space="preserve"> </w:t>
        </w:r>
        <w:commentRangeEnd w:id="22"/>
        <w:r w:rsidR="00E762CD" w:rsidDel="004D2F74">
          <w:rPr>
            <w:rStyle w:val="afa"/>
          </w:rPr>
          <w:commentReference w:id="22"/>
        </w:r>
        <w:r w:rsidR="008A47E1" w:rsidDel="004D2F74">
          <w:rPr>
            <w:lang w:val="ru-RU"/>
          </w:rPr>
          <w:t>о деятельности организации, привлечение спонсоров и пожертвований, а также укрепление партнёрских связей.</w:t>
        </w:r>
      </w:moveFrom>
    </w:p>
    <w:p w14:paraId="2437D714" w14:textId="77777777" w:rsidR="00C32139" w:rsidDel="004D2F74" w:rsidRDefault="00C32139" w:rsidP="00F55C10">
      <w:pPr>
        <w:jc w:val="both"/>
        <w:rPr>
          <w:moveFrom w:id="23" w:author="Alexander Kashubin" w:date="2016-04-25T10:25:00Z"/>
          <w:lang w:val="ru-RU"/>
        </w:rPr>
      </w:pPr>
      <w:commentRangeStart w:id="24"/>
      <w:moveFrom w:id="25" w:author="Alexander Kashubin" w:date="2016-04-25T10:25:00Z">
        <w:r w:rsidRPr="00E762CD" w:rsidDel="004D2F74">
          <w:rPr>
            <w:highlight w:val="yellow"/>
            <w:lang w:val="ru-RU"/>
          </w:rPr>
          <w:t>Мы хотим воодушевить как можно больше людей присоединиться к нашему делу.</w:t>
        </w:r>
        <w:r w:rsidRPr="0060240B" w:rsidDel="004D2F74">
          <w:rPr>
            <w:lang w:val="ru-RU"/>
          </w:rPr>
          <w:t xml:space="preserve"> </w:t>
        </w:r>
      </w:moveFrom>
    </w:p>
    <w:p w14:paraId="0D42DA08" w14:textId="77777777" w:rsidR="00C32139" w:rsidDel="004D2F74" w:rsidRDefault="00C32139" w:rsidP="00F55C10">
      <w:pPr>
        <w:jc w:val="both"/>
        <w:rPr>
          <w:moveFrom w:id="26" w:author="Alexander Kashubin" w:date="2016-04-25T10:25:00Z"/>
          <w:lang w:val="ru-RU"/>
        </w:rPr>
      </w:pPr>
      <w:moveFrom w:id="27" w:author="Alexander Kashubin" w:date="2016-04-25T10:25:00Z">
        <w:r w:rsidRPr="00E762CD" w:rsidDel="004D2F74">
          <w:rPr>
            <w:highlight w:val="yellow"/>
            <w:lang w:val="ru-RU"/>
          </w:rPr>
          <w:t>Наша задача – заручиться поддержкой всех без исключения людей, которые считают нашу работу полезной.</w:t>
        </w:r>
        <w:commentRangeEnd w:id="24"/>
        <w:r w:rsidR="00E762CD" w:rsidDel="004D2F74">
          <w:rPr>
            <w:rStyle w:val="afa"/>
          </w:rPr>
          <w:commentReference w:id="24"/>
        </w:r>
      </w:moveFrom>
    </w:p>
    <w:moveFromRangeEnd w:id="20"/>
    <w:p w14:paraId="58B32E7C" w14:textId="77777777" w:rsidR="009E236E" w:rsidRDefault="009E236E" w:rsidP="00F55C10">
      <w:pPr>
        <w:jc w:val="both"/>
        <w:rPr>
          <w:ins w:id="28" w:author="Nargiza" w:date="2016-04-22T12:36:00Z"/>
          <w:lang w:val="ru-RU"/>
        </w:rPr>
      </w:pPr>
      <w:ins w:id="29" w:author="Nargiza" w:date="2016-04-22T12:37:00Z">
        <w:r>
          <w:rPr>
            <w:lang w:val="ru-RU"/>
          </w:rPr>
          <w:t>В</w:t>
        </w:r>
      </w:ins>
      <w:ins w:id="30" w:author="Nargiza" w:date="2016-04-22T12:33:00Z">
        <w:r>
          <w:rPr>
            <w:lang w:val="ru-RU"/>
          </w:rPr>
          <w:t>еб-сайт</w:t>
        </w:r>
      </w:ins>
      <w:ins w:id="31" w:author="Nargiza" w:date="2016-04-22T16:21:00Z">
        <w:r w:rsidR="00DD2A93">
          <w:rPr>
            <w:lang w:val="ru-RU"/>
          </w:rPr>
          <w:t xml:space="preserve"> призван</w:t>
        </w:r>
      </w:ins>
      <w:ins w:id="32" w:author="Nargiza" w:date="2016-04-22T12:33:00Z">
        <w:r>
          <w:rPr>
            <w:lang w:val="ru-RU"/>
          </w:rPr>
          <w:t xml:space="preserve"> </w:t>
        </w:r>
      </w:ins>
      <w:ins w:id="33" w:author="Nargiza" w:date="2016-04-22T12:34:00Z">
        <w:r>
          <w:rPr>
            <w:lang w:val="ru-RU"/>
          </w:rPr>
          <w:t>служить</w:t>
        </w:r>
      </w:ins>
      <w:ins w:id="34" w:author="Nargiza" w:date="2016-04-22T12:35:00Z">
        <w:r>
          <w:rPr>
            <w:lang w:val="ru-RU"/>
          </w:rPr>
          <w:t xml:space="preserve"> «единым окном» в получении достоверной и объективной информации в сфере опеки и попечительства, профилактики сиротства, молодежной опеки, межведомственного взаимодействия в сфере укрепления семьи и др.</w:t>
        </w:r>
      </w:ins>
      <w:ins w:id="35" w:author="Nargiza" w:date="2016-04-22T16:19:00Z">
        <w:r w:rsidR="00DD2A93">
          <w:rPr>
            <w:lang w:val="ru-RU"/>
          </w:rPr>
          <w:t>, осуществляем</w:t>
        </w:r>
      </w:ins>
      <w:ins w:id="36" w:author="Nargiza" w:date="2016-04-22T16:23:00Z">
        <w:r w:rsidR="001932C1">
          <w:rPr>
            <w:lang w:val="ru-RU"/>
          </w:rPr>
          <w:t>ого</w:t>
        </w:r>
      </w:ins>
      <w:ins w:id="37" w:author="Nargiza" w:date="2016-04-22T16:19:00Z">
        <w:r w:rsidR="00DD2A93">
          <w:rPr>
            <w:lang w:val="ru-RU"/>
          </w:rPr>
          <w:t xml:space="preserve"> Ассоциацией в Республике Узбекистан. </w:t>
        </w:r>
      </w:ins>
    </w:p>
    <w:p w14:paraId="6D0B331F" w14:textId="4A8C6C72" w:rsidR="009E236E" w:rsidRDefault="009E236E" w:rsidP="00F55C10">
      <w:pPr>
        <w:jc w:val="both"/>
        <w:rPr>
          <w:ins w:id="38" w:author="Nargiza" w:date="2016-04-22T12:33:00Z"/>
          <w:lang w:val="ru-RU"/>
        </w:rPr>
      </w:pPr>
      <w:ins w:id="39" w:author="Nargiza" w:date="2016-04-22T12:37:00Z">
        <w:r>
          <w:rPr>
            <w:lang w:val="ru-RU"/>
          </w:rPr>
          <w:t xml:space="preserve">Для достижения поставленной цели, веб-сайт </w:t>
        </w:r>
      </w:ins>
      <w:r w:rsidR="0031603A">
        <w:rPr>
          <w:lang w:val="ru-RU"/>
        </w:rPr>
        <w:t>должен</w:t>
      </w:r>
      <w:ins w:id="40" w:author="Nargiza" w:date="2016-04-22T12:37:00Z">
        <w:r>
          <w:rPr>
            <w:lang w:val="ru-RU"/>
          </w:rPr>
          <w:t xml:space="preserve"> регулярно обновляться следующей информацией</w:t>
        </w:r>
      </w:ins>
      <w:ins w:id="41" w:author="Nargiza" w:date="2016-04-22T12:38:00Z">
        <w:r>
          <w:rPr>
            <w:lang w:val="ru-RU"/>
          </w:rPr>
          <w:t xml:space="preserve">: </w:t>
        </w:r>
      </w:ins>
    </w:p>
    <w:p w14:paraId="61B51190" w14:textId="77777777" w:rsidR="008A47E1" w:rsidDel="009E236E" w:rsidRDefault="008A47E1" w:rsidP="00F55C10">
      <w:pPr>
        <w:jc w:val="both"/>
        <w:rPr>
          <w:del w:id="42" w:author="Nargiza" w:date="2016-04-22T12:35:00Z"/>
          <w:lang w:val="ru-RU"/>
        </w:rPr>
      </w:pPr>
      <w:commentRangeStart w:id="43"/>
      <w:del w:id="44" w:author="Nargiza" w:date="2016-04-22T12:35:00Z">
        <w:r w:rsidDel="009E236E">
          <w:rPr>
            <w:lang w:val="ru-RU"/>
          </w:rPr>
          <w:delText xml:space="preserve">Основными инструментами достижения указанной цели </w:delText>
        </w:r>
        <w:r w:rsidR="00C32139" w:rsidDel="009E236E">
          <w:rPr>
            <w:lang w:val="ru-RU"/>
          </w:rPr>
          <w:delText xml:space="preserve">и выполнения задач </w:delText>
        </w:r>
        <w:r w:rsidDel="009E236E">
          <w:rPr>
            <w:lang w:val="ru-RU"/>
          </w:rPr>
          <w:delText>будут</w:delText>
        </w:r>
        <w:commentRangeEnd w:id="43"/>
        <w:r w:rsidR="009E236E" w:rsidDel="009E236E">
          <w:rPr>
            <w:rStyle w:val="afa"/>
          </w:rPr>
          <w:commentReference w:id="43"/>
        </w:r>
        <w:r w:rsidDel="009E236E">
          <w:rPr>
            <w:lang w:val="ru-RU"/>
          </w:rPr>
          <w:delText>:</w:delText>
        </w:r>
      </w:del>
    </w:p>
    <w:p w14:paraId="7A6FB154" w14:textId="77777777" w:rsidR="009E236E" w:rsidRDefault="009E236E" w:rsidP="00F55C10">
      <w:pPr>
        <w:pStyle w:val="af1"/>
        <w:numPr>
          <w:ilvl w:val="0"/>
          <w:numId w:val="8"/>
        </w:numPr>
        <w:jc w:val="both"/>
        <w:rPr>
          <w:ins w:id="45" w:author="Nargiza" w:date="2016-04-22T12:31:00Z"/>
          <w:lang w:val="ru-RU"/>
        </w:rPr>
      </w:pPr>
      <w:ins w:id="46" w:author="Nargiza" w:date="2016-04-22T12:38:00Z">
        <w:r>
          <w:rPr>
            <w:lang w:val="ru-RU"/>
          </w:rPr>
          <w:t xml:space="preserve">Вводная информация </w:t>
        </w:r>
      </w:ins>
      <w:ins w:id="47" w:author="Nargiza" w:date="2016-04-22T12:31:00Z">
        <w:r>
          <w:rPr>
            <w:lang w:val="ru-RU"/>
          </w:rPr>
          <w:t xml:space="preserve">об </w:t>
        </w:r>
      </w:ins>
      <w:ins w:id="48" w:author="Nargiza" w:date="2016-04-22T12:38:00Z">
        <w:r>
          <w:rPr>
            <w:lang w:val="ru-RU"/>
          </w:rPr>
          <w:t xml:space="preserve">истории создания </w:t>
        </w:r>
      </w:ins>
      <w:ins w:id="49" w:author="Nargiza" w:date="2016-04-22T12:31:00Z">
        <w:r>
          <w:rPr>
            <w:lang w:val="ru-RU"/>
          </w:rPr>
          <w:t xml:space="preserve">Ассоциации, </w:t>
        </w:r>
      </w:ins>
      <w:ins w:id="50" w:author="Nargiza" w:date="2016-04-22T12:38:00Z">
        <w:r>
          <w:rPr>
            <w:lang w:val="ru-RU"/>
          </w:rPr>
          <w:t xml:space="preserve">хронология ключевых событий, ключевые направления деятельности, информация об </w:t>
        </w:r>
      </w:ins>
      <w:ins w:id="51" w:author="Nargiza" w:date="2016-04-22T12:31:00Z">
        <w:r>
          <w:rPr>
            <w:lang w:val="ru-RU"/>
          </w:rPr>
          <w:t>ее подразделениях, программах и проектах;</w:t>
        </w:r>
      </w:ins>
    </w:p>
    <w:p w14:paraId="29F2D290" w14:textId="77777777" w:rsidR="008A47E1" w:rsidRDefault="009E236E" w:rsidP="00F55C10">
      <w:pPr>
        <w:pStyle w:val="af1"/>
        <w:numPr>
          <w:ilvl w:val="0"/>
          <w:numId w:val="8"/>
        </w:numPr>
        <w:jc w:val="both"/>
        <w:rPr>
          <w:ins w:id="52" w:author="Nargiza" w:date="2016-04-22T12:40:00Z"/>
          <w:lang w:val="ru-RU"/>
        </w:rPr>
      </w:pPr>
      <w:ins w:id="53" w:author="Nargiza" w:date="2016-04-22T12:39:00Z">
        <w:r>
          <w:rPr>
            <w:lang w:val="ru-RU"/>
          </w:rPr>
          <w:t xml:space="preserve">Новости и события </w:t>
        </w:r>
      </w:ins>
      <w:del w:id="54" w:author="Nargiza" w:date="2016-04-22T12:39:00Z">
        <w:r w:rsidR="006F0355" w:rsidDel="009E236E">
          <w:rPr>
            <w:lang w:val="ru-RU"/>
          </w:rPr>
          <w:delText xml:space="preserve">Новости и пресс-релизы о событиях </w:delText>
        </w:r>
      </w:del>
      <w:r w:rsidR="006F0355">
        <w:rPr>
          <w:lang w:val="ru-RU"/>
        </w:rPr>
        <w:t>Ассоциации;</w:t>
      </w:r>
    </w:p>
    <w:p w14:paraId="23C4838B" w14:textId="43E62325" w:rsidR="0050575A" w:rsidRDefault="0050575A" w:rsidP="00F55C10">
      <w:pPr>
        <w:pStyle w:val="af1"/>
        <w:numPr>
          <w:ilvl w:val="0"/>
          <w:numId w:val="8"/>
        </w:numPr>
        <w:jc w:val="both"/>
        <w:rPr>
          <w:lang w:val="ru-RU"/>
        </w:rPr>
      </w:pPr>
      <w:ins w:id="55" w:author="Nargiza" w:date="2016-04-22T12:40:00Z">
        <w:r>
          <w:rPr>
            <w:lang w:val="ru-RU"/>
          </w:rPr>
          <w:t>Истории успеха;</w:t>
        </w:r>
      </w:ins>
    </w:p>
    <w:p w14:paraId="44F738E6" w14:textId="77777777" w:rsidR="0050575A" w:rsidRDefault="0050575A" w:rsidP="00F55C10">
      <w:pPr>
        <w:pStyle w:val="af1"/>
        <w:numPr>
          <w:ilvl w:val="0"/>
          <w:numId w:val="8"/>
        </w:numPr>
        <w:jc w:val="both"/>
        <w:rPr>
          <w:lang w:val="ru-RU"/>
        </w:rPr>
      </w:pPr>
      <w:ins w:id="56" w:author="Nargiza" w:date="2016-04-22T12:40:00Z">
        <w:r>
          <w:rPr>
            <w:lang w:val="ru-RU"/>
          </w:rPr>
          <w:t>База данных проектов/партнеров;</w:t>
        </w:r>
      </w:ins>
    </w:p>
    <w:p w14:paraId="5B4E9B61" w14:textId="77777777" w:rsidR="0050575A" w:rsidRDefault="0050575A" w:rsidP="00F55C10">
      <w:pPr>
        <w:pStyle w:val="af1"/>
        <w:numPr>
          <w:ilvl w:val="0"/>
          <w:numId w:val="8"/>
        </w:numPr>
        <w:jc w:val="both"/>
        <w:rPr>
          <w:ins w:id="57" w:author="Nargiza" w:date="2016-04-22T12:41:00Z"/>
          <w:lang w:val="ru-RU"/>
        </w:rPr>
      </w:pPr>
      <w:moveToRangeStart w:id="58" w:author="Nargiza" w:date="2016-04-22T12:41:00Z" w:name="move449092190"/>
      <w:moveTo w:id="59" w:author="Nargiza" w:date="2016-04-22T12:41:00Z">
        <w:r>
          <w:rPr>
            <w:lang w:val="ru-RU"/>
          </w:rPr>
          <w:t>База фотографий/фотоальбомы;</w:t>
        </w:r>
      </w:moveTo>
    </w:p>
    <w:p w14:paraId="71ABD18B" w14:textId="45EA6695" w:rsidR="0050575A" w:rsidRDefault="0050575A" w:rsidP="00F55C10">
      <w:pPr>
        <w:pStyle w:val="af1"/>
        <w:numPr>
          <w:ilvl w:val="0"/>
          <w:numId w:val="8"/>
        </w:numPr>
        <w:jc w:val="both"/>
        <w:rPr>
          <w:lang w:val="ru-RU"/>
        </w:rPr>
      </w:pPr>
      <w:proofErr w:type="spellStart"/>
      <w:ins w:id="60" w:author="Nargiza" w:date="2016-04-22T12:41:00Z">
        <w:r>
          <w:rPr>
            <w:lang w:val="ru-RU"/>
          </w:rPr>
          <w:t>Инфографики</w:t>
        </w:r>
        <w:proofErr w:type="spellEnd"/>
        <w:r>
          <w:rPr>
            <w:lang w:val="ru-RU"/>
          </w:rPr>
          <w:t xml:space="preserve"> и статистические материалы. </w:t>
        </w:r>
      </w:ins>
    </w:p>
    <w:p w14:paraId="4C6E37B2" w14:textId="78B6CAAA" w:rsidR="0031603A" w:rsidRDefault="0031603A" w:rsidP="00F55C10">
      <w:pPr>
        <w:pStyle w:val="af1"/>
        <w:numPr>
          <w:ilvl w:val="0"/>
          <w:numId w:val="8"/>
        </w:numPr>
        <w:jc w:val="both"/>
        <w:rPr>
          <w:ins w:id="61" w:author="Nargiza" w:date="2016-04-22T12:41:00Z"/>
          <w:lang w:val="ru-RU"/>
        </w:rPr>
      </w:pPr>
      <w:r>
        <w:rPr>
          <w:lang w:val="ru-RU"/>
        </w:rPr>
        <w:t>Финансовые отчеты.</w:t>
      </w:r>
    </w:p>
    <w:p w14:paraId="0CCD2667" w14:textId="77777777" w:rsidR="006F0355" w:rsidDel="0050575A" w:rsidRDefault="006F0355" w:rsidP="00236A1E">
      <w:pPr>
        <w:pStyle w:val="af1"/>
        <w:rPr>
          <w:lang w:val="ru-RU"/>
        </w:rPr>
      </w:pPr>
      <w:moveFromRangeStart w:id="62" w:author="Nargiza" w:date="2016-04-22T12:41:00Z" w:name="move449092190"/>
      <w:moveToRangeEnd w:id="58"/>
      <w:moveFrom w:id="63" w:author="Nargiza" w:date="2016-04-22T12:41:00Z">
        <w:r w:rsidDel="0050575A">
          <w:rPr>
            <w:lang w:val="ru-RU"/>
          </w:rPr>
          <w:t>База фотографий/фотоальбомы;</w:t>
        </w:r>
      </w:moveFrom>
    </w:p>
    <w:moveFromRangeEnd w:id="62"/>
    <w:p w14:paraId="3546F9F6" w14:textId="77777777" w:rsidR="006F0355" w:rsidRPr="006F0355" w:rsidDel="001932C1" w:rsidRDefault="006F0355" w:rsidP="00773D68">
      <w:pPr>
        <w:pStyle w:val="af1"/>
        <w:numPr>
          <w:ilvl w:val="0"/>
          <w:numId w:val="8"/>
        </w:numPr>
        <w:rPr>
          <w:del w:id="64" w:author="Nargiza" w:date="2016-04-22T16:24:00Z"/>
          <w:lang w:val="ru-RU"/>
        </w:rPr>
      </w:pPr>
      <w:del w:id="65" w:author="Nargiza" w:date="2016-04-22T16:24:00Z">
        <w:r w:rsidDel="001932C1">
          <w:rPr>
            <w:lang w:val="ru-RU"/>
          </w:rPr>
          <w:delText>Интеграция с социальными сетями и обратная связь;</w:delText>
        </w:r>
        <w:bookmarkStart w:id="66" w:name="_Toc25920412"/>
        <w:bookmarkEnd w:id="66"/>
      </w:del>
    </w:p>
    <w:p w14:paraId="02411CE5" w14:textId="2EBA75BB" w:rsidR="00740D8A" w:rsidRPr="00740D8A" w:rsidRDefault="0092751E" w:rsidP="00740D8A">
      <w:pPr>
        <w:pStyle w:val="1"/>
        <w:rPr>
          <w:lang w:val="ru-RU"/>
        </w:rPr>
      </w:pPr>
      <w:bookmarkStart w:id="67" w:name="_Toc25920413"/>
      <w:r>
        <w:rPr>
          <w:lang w:val="ru-RU"/>
        </w:rPr>
        <w:t>Функциональные требования</w:t>
      </w:r>
      <w:bookmarkEnd w:id="67"/>
    </w:p>
    <w:p w14:paraId="3E799878" w14:textId="18485FD6" w:rsidR="009D6C3E" w:rsidRPr="00740D8A" w:rsidRDefault="00740D8A" w:rsidP="00740D8A">
      <w:pPr>
        <w:pStyle w:val="20"/>
        <w:numPr>
          <w:ilvl w:val="0"/>
          <w:numId w:val="0"/>
        </w:numPr>
        <w:ind w:left="576" w:hanging="576"/>
        <w:rPr>
          <w:lang w:val="ru-RU"/>
        </w:rPr>
      </w:pPr>
      <w:bookmarkStart w:id="68" w:name="_Toc25920414"/>
      <w:r>
        <w:rPr>
          <w:lang w:val="ru-RU"/>
        </w:rPr>
        <w:t xml:space="preserve">3.1 </w:t>
      </w:r>
      <w:r w:rsidR="009D6C3E" w:rsidRPr="00740D8A">
        <w:rPr>
          <w:lang w:val="ru-RU"/>
        </w:rPr>
        <w:t>Навигационная структура</w:t>
      </w:r>
      <w:bookmarkEnd w:id="68"/>
    </w:p>
    <w:p w14:paraId="09D214C4" w14:textId="4AB1E051" w:rsidR="00740D8A" w:rsidRPr="00740D8A" w:rsidRDefault="00740D8A" w:rsidP="00740D8A">
      <w:pPr>
        <w:pStyle w:val="af1"/>
        <w:kinsoku w:val="0"/>
        <w:overflowPunct w:val="0"/>
        <w:spacing w:before="0" w:after="0" w:line="240" w:lineRule="auto"/>
        <w:ind w:left="1778"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</w:p>
    <w:p w14:paraId="27BC0C77" w14:textId="7C1697FF" w:rsidR="00740D8A" w:rsidRPr="00740D8A" w:rsidRDefault="00740D8A" w:rsidP="00740D8A">
      <w:pPr>
        <w:pStyle w:val="af1"/>
        <w:numPr>
          <w:ilvl w:val="0"/>
          <w:numId w:val="17"/>
        </w:numPr>
        <w:tabs>
          <w:tab w:val="clear" w:pos="1778"/>
          <w:tab w:val="num" w:pos="1418"/>
        </w:tabs>
        <w:kinsoku w:val="0"/>
        <w:overflowPunct w:val="0"/>
        <w:spacing w:before="0" w:after="0" w:line="240" w:lineRule="auto"/>
        <w:ind w:hanging="927"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Кто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мы</w:t>
      </w:r>
    </w:p>
    <w:p w14:paraId="7436F350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Идея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 (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концепция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: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видение, миссия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,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цели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,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ценности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,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 xml:space="preserve">принципы </w:t>
      </w:r>
      <w:proofErr w:type="spellStart"/>
      <w:r w:rsidRPr="00740D8A">
        <w:rPr>
          <w:rFonts w:eastAsia="MS PGothic" w:cs="Arial"/>
          <w:color w:val="404040"/>
          <w:kern w:val="24"/>
          <w:szCs w:val="20"/>
          <w:lang w:val="en-US" w:eastAsia="ru-RU"/>
        </w:rPr>
        <w:t>etc</w:t>
      </w:r>
      <w:proofErr w:type="spellEnd"/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)</w:t>
      </w:r>
    </w:p>
    <w:p w14:paraId="7B214C34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Ассоциация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«</w:t>
      </w:r>
      <w:r w:rsidRPr="00740D8A">
        <w:rPr>
          <w:rFonts w:eastAsia="MS PGothic" w:cs="Arial"/>
          <w:color w:val="404040"/>
          <w:kern w:val="24"/>
          <w:szCs w:val="20"/>
          <w:lang w:val="en-US" w:eastAsia="ru-RU"/>
        </w:rPr>
        <w:t>SOS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 xml:space="preserve"> Детские деревни» в Узбекистане</w:t>
      </w:r>
    </w:p>
    <w:p w14:paraId="477568BE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Наша команда</w:t>
      </w:r>
    </w:p>
    <w:p w14:paraId="7E40129E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Официальные документы</w:t>
      </w:r>
    </w:p>
    <w:p w14:paraId="7B17302E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 xml:space="preserve">Вакансии </w:t>
      </w:r>
    </w:p>
    <w:p w14:paraId="43A04D6C" w14:textId="77777777" w:rsidR="00740D8A" w:rsidRPr="00740D8A" w:rsidRDefault="00740D8A" w:rsidP="00740D8A">
      <w:pPr>
        <w:pStyle w:val="af1"/>
        <w:numPr>
          <w:ilvl w:val="1"/>
          <w:numId w:val="17"/>
        </w:numPr>
        <w:tabs>
          <w:tab w:val="clear" w:pos="2498"/>
        </w:tabs>
        <w:kinsoku w:val="0"/>
        <w:overflowPunct w:val="0"/>
        <w:spacing w:before="48" w:after="0" w:line="240" w:lineRule="auto"/>
        <w:ind w:left="1276" w:hanging="425"/>
        <w:textAlignment w:val="center"/>
        <w:rPr>
          <w:rFonts w:ascii="Times New Roman" w:eastAsia="Times New Roman" w:hAnsi="Times New Roman"/>
          <w:color w:val="EC7404"/>
          <w:sz w:val="26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Что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мы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делаем</w:t>
      </w:r>
    </w:p>
    <w:p w14:paraId="77C6F3AF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Альтернативная опека</w:t>
      </w:r>
    </w:p>
    <w:p w14:paraId="267F7D68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Укрепление семьи и профилактика сиротства</w:t>
      </w:r>
    </w:p>
    <w:p w14:paraId="03FAC9F0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Молодежная опека</w:t>
      </w:r>
    </w:p>
    <w:p w14:paraId="4721B6C8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Проекты</w:t>
      </w:r>
    </w:p>
    <w:p w14:paraId="736DF224" w14:textId="77777777" w:rsidR="00740D8A" w:rsidRPr="00740D8A" w:rsidRDefault="00740D8A" w:rsidP="00740D8A">
      <w:pPr>
        <w:numPr>
          <w:ilvl w:val="0"/>
          <w:numId w:val="17"/>
        </w:numPr>
        <w:kinsoku w:val="0"/>
        <w:overflowPunct w:val="0"/>
        <w:spacing w:before="48" w:after="0" w:line="240" w:lineRule="auto"/>
        <w:ind w:left="1267"/>
        <w:contextualSpacing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Где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мы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работаем</w:t>
      </w:r>
    </w:p>
    <w:p w14:paraId="5BEF46F6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Ташкент</w:t>
      </w:r>
    </w:p>
    <w:p w14:paraId="05823D30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Самарканд</w:t>
      </w:r>
    </w:p>
    <w:p w14:paraId="70720A8A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Ургенч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и</w:t>
      </w:r>
      <w:r w:rsidRPr="00740D8A">
        <w:rPr>
          <w:rFonts w:eastAsia="MS PGothic" w:cs="Arial"/>
          <w:color w:val="404040"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Шават (Хорезмская область)</w:t>
      </w:r>
    </w:p>
    <w:p w14:paraId="620B417F" w14:textId="77777777" w:rsidR="00740D8A" w:rsidRPr="00740D8A" w:rsidRDefault="00740D8A" w:rsidP="00740D8A">
      <w:pPr>
        <w:numPr>
          <w:ilvl w:val="0"/>
          <w:numId w:val="17"/>
        </w:numPr>
        <w:kinsoku w:val="0"/>
        <w:overflowPunct w:val="0"/>
        <w:spacing w:before="48" w:after="0" w:line="240" w:lineRule="auto"/>
        <w:ind w:left="1267"/>
        <w:contextualSpacing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Что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можете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сделать</w:t>
      </w:r>
      <w:r w:rsidRPr="00740D8A">
        <w:rPr>
          <w:rFonts w:eastAsia="MS PGothic" w:cs="MS PGothic"/>
          <w:b/>
          <w:bCs/>
          <w:kern w:val="24"/>
          <w:szCs w:val="20"/>
          <w:lang w:val="x-none" w:eastAsia="ru-RU"/>
        </w:rPr>
        <w:t xml:space="preserve"> </w:t>
      </w: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вы</w:t>
      </w:r>
      <w:r w:rsidRPr="00740D8A">
        <w:rPr>
          <w:rFonts w:eastAsia="MS PGothic" w:cs="MS PGothic"/>
          <w:b/>
          <w:bCs/>
          <w:kern w:val="24"/>
          <w:szCs w:val="20"/>
          <w:lang w:val="en-US" w:eastAsia="ru-RU"/>
        </w:rPr>
        <w:t xml:space="preserve"> </w:t>
      </w:r>
    </w:p>
    <w:p w14:paraId="64DC9E98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Пожертвования через Интернет-банкинг</w:t>
      </w:r>
    </w:p>
    <w:p w14:paraId="7EBD17EA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Благотворительные открытки</w:t>
      </w:r>
    </w:p>
    <w:p w14:paraId="374B5F06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Ящики для пожертвований</w:t>
      </w:r>
    </w:p>
    <w:p w14:paraId="61893C20" w14:textId="77777777" w:rsidR="00740D8A" w:rsidRPr="00740D8A" w:rsidRDefault="00740D8A" w:rsidP="00740D8A">
      <w:pPr>
        <w:numPr>
          <w:ilvl w:val="0"/>
          <w:numId w:val="17"/>
        </w:numPr>
        <w:kinsoku w:val="0"/>
        <w:overflowPunct w:val="0"/>
        <w:spacing w:before="48" w:after="0" w:line="240" w:lineRule="auto"/>
        <w:ind w:left="1267"/>
        <w:contextualSpacing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Новости</w:t>
      </w:r>
    </w:p>
    <w:p w14:paraId="68D47462" w14:textId="77777777" w:rsidR="00740D8A" w:rsidRPr="00740D8A" w:rsidRDefault="00740D8A" w:rsidP="00740D8A">
      <w:pPr>
        <w:numPr>
          <w:ilvl w:val="0"/>
          <w:numId w:val="17"/>
        </w:numPr>
        <w:kinsoku w:val="0"/>
        <w:overflowPunct w:val="0"/>
        <w:spacing w:before="48" w:after="0" w:line="240" w:lineRule="auto"/>
        <w:ind w:left="1267"/>
        <w:contextualSpacing/>
        <w:textAlignment w:val="center"/>
        <w:rPr>
          <w:rFonts w:ascii="Times New Roman" w:eastAsia="Times New Roman" w:hAnsi="Times New Roman"/>
          <w:color w:val="EC7404"/>
          <w:lang w:val="ru-RU" w:eastAsia="ru-RU"/>
        </w:rPr>
      </w:pPr>
      <w:r w:rsidRPr="00740D8A">
        <w:rPr>
          <w:rFonts w:eastAsia="MS PGothic" w:cs="MS PGothic"/>
          <w:b/>
          <w:bCs/>
          <w:kern w:val="24"/>
          <w:szCs w:val="20"/>
          <w:lang w:val="ru-RU" w:eastAsia="ru-RU"/>
        </w:rPr>
        <w:t>Контакты</w:t>
      </w:r>
    </w:p>
    <w:p w14:paraId="3981CEDC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Реквизиты</w:t>
      </w:r>
    </w:p>
    <w:p w14:paraId="43E9A00B" w14:textId="77777777" w:rsidR="00740D8A" w:rsidRPr="00740D8A" w:rsidRDefault="00740D8A" w:rsidP="00740D8A">
      <w:pPr>
        <w:numPr>
          <w:ilvl w:val="1"/>
          <w:numId w:val="17"/>
        </w:numPr>
        <w:kinsoku w:val="0"/>
        <w:overflowPunct w:val="0"/>
        <w:spacing w:before="48" w:after="0" w:line="240" w:lineRule="auto"/>
        <w:ind w:left="2606"/>
        <w:contextualSpacing/>
        <w:textAlignment w:val="center"/>
        <w:rPr>
          <w:rFonts w:ascii="Times New Roman" w:eastAsia="Times New Roman" w:hAnsi="Times New Roman"/>
          <w:color w:val="009EE0"/>
          <w:sz w:val="26"/>
          <w:lang w:val="ru-RU" w:eastAsia="ru-RU"/>
        </w:rPr>
      </w:pPr>
      <w:r w:rsidRPr="00740D8A">
        <w:rPr>
          <w:rFonts w:eastAsia="MS PGothic" w:cs="Arial"/>
          <w:color w:val="404040"/>
          <w:kern w:val="24"/>
          <w:szCs w:val="20"/>
          <w:lang w:val="ru-RU" w:eastAsia="ru-RU"/>
        </w:rPr>
        <w:t>Вопросы и ответы</w:t>
      </w:r>
    </w:p>
    <w:p w14:paraId="5F39DDFD" w14:textId="77777777" w:rsidR="00740D8A" w:rsidRPr="00740D8A" w:rsidRDefault="00740D8A" w:rsidP="00740D8A">
      <w:pPr>
        <w:ind w:left="576"/>
        <w:rPr>
          <w:lang w:val="ru-RU"/>
        </w:rPr>
      </w:pPr>
    </w:p>
    <w:p w14:paraId="1FC327F4" w14:textId="7CBFF76F" w:rsidR="00236A1E" w:rsidRDefault="00236A1E" w:rsidP="00740D8A">
      <w:pPr>
        <w:pStyle w:val="20"/>
        <w:numPr>
          <w:ilvl w:val="1"/>
          <w:numId w:val="18"/>
        </w:numPr>
        <w:rPr>
          <w:lang w:val="ru-RU"/>
        </w:rPr>
      </w:pPr>
      <w:bookmarkStart w:id="69" w:name="_Toc25920415"/>
      <w:r>
        <w:rPr>
          <w:lang w:val="ru-RU"/>
        </w:rPr>
        <w:lastRenderedPageBreak/>
        <w:t>Технический функционал</w:t>
      </w:r>
      <w:bookmarkEnd w:id="69"/>
    </w:p>
    <w:p w14:paraId="1D033882" w14:textId="77777777" w:rsidR="00236A1E" w:rsidRDefault="00236A1E" w:rsidP="00236A1E">
      <w:pPr>
        <w:pStyle w:val="Default"/>
      </w:pPr>
    </w:p>
    <w:p w14:paraId="1F9B8B6D" w14:textId="1C24447D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Трёх языковая версия сайта (Русский, Узбекский, Английский), с возможностью добавления др. языков </w:t>
      </w:r>
    </w:p>
    <w:p w14:paraId="2D40A7EB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Установка и настройка счетчиков статистики - </w:t>
      </w:r>
      <w:proofErr w:type="spellStart"/>
      <w:r w:rsidRPr="00F55C10">
        <w:rPr>
          <w:rFonts w:ascii="Arial" w:hAnsi="Arial" w:cs="Arial"/>
          <w:sz w:val="20"/>
          <w:szCs w:val="23"/>
        </w:rPr>
        <w:t>Google</w:t>
      </w:r>
      <w:proofErr w:type="spellEnd"/>
      <w:r w:rsidRPr="00F55C10">
        <w:rPr>
          <w:rFonts w:ascii="Arial" w:hAnsi="Arial" w:cs="Arial"/>
          <w:sz w:val="20"/>
          <w:szCs w:val="23"/>
        </w:rPr>
        <w:t xml:space="preserve"> </w:t>
      </w:r>
      <w:proofErr w:type="spellStart"/>
      <w:r w:rsidRPr="00F55C10">
        <w:rPr>
          <w:rFonts w:ascii="Arial" w:hAnsi="Arial" w:cs="Arial"/>
          <w:sz w:val="20"/>
          <w:szCs w:val="23"/>
        </w:rPr>
        <w:t>Analytics</w:t>
      </w:r>
      <w:proofErr w:type="spellEnd"/>
      <w:r w:rsidRPr="00F55C10">
        <w:rPr>
          <w:rFonts w:ascii="Arial" w:hAnsi="Arial" w:cs="Arial"/>
          <w:sz w:val="20"/>
          <w:szCs w:val="23"/>
        </w:rPr>
        <w:t xml:space="preserve">, Яндекс. Метрика </w:t>
      </w:r>
    </w:p>
    <w:p w14:paraId="7A083652" w14:textId="79739C72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Модуль «поделиться» и «нравится» для соц. сетей </w:t>
      </w:r>
    </w:p>
    <w:p w14:paraId="7C9B25F6" w14:textId="3F69E01A" w:rsidR="00673172" w:rsidRPr="00F55C10" w:rsidRDefault="00673172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>• Хронологическая интерактивная панель с историей и важными событиями Ассоциации</w:t>
      </w:r>
    </w:p>
    <w:p w14:paraId="55307B07" w14:textId="77A02D19" w:rsidR="00673172" w:rsidRPr="00F55C10" w:rsidRDefault="00673172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>• Модуль карусель с логотипами партнеров с ссылками на их сайты</w:t>
      </w:r>
    </w:p>
    <w:p w14:paraId="56EEFEBC" w14:textId="5053B54B" w:rsidR="00673172" w:rsidRPr="00F55C10" w:rsidRDefault="00673172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>• Интерактивная карта Узбекистана с точками всех филиалов и программ Ассоциации</w:t>
      </w:r>
    </w:p>
    <w:p w14:paraId="365EEB31" w14:textId="52387AB2" w:rsidR="00673172" w:rsidRPr="00F55C10" w:rsidRDefault="00673172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31603A" w:rsidRPr="00F55C10">
        <w:rPr>
          <w:rFonts w:ascii="Arial" w:hAnsi="Arial" w:cs="Arial"/>
          <w:sz w:val="20"/>
          <w:szCs w:val="23"/>
        </w:rPr>
        <w:t>Анимированные</w:t>
      </w:r>
      <w:r w:rsidRPr="00F55C10">
        <w:rPr>
          <w:rFonts w:ascii="Arial" w:hAnsi="Arial" w:cs="Arial"/>
          <w:sz w:val="20"/>
          <w:szCs w:val="23"/>
        </w:rPr>
        <w:t xml:space="preserve"> </w:t>
      </w:r>
      <w:proofErr w:type="spellStart"/>
      <w:r w:rsidRPr="00F55C10">
        <w:rPr>
          <w:rFonts w:ascii="Arial" w:hAnsi="Arial" w:cs="Arial"/>
          <w:sz w:val="20"/>
          <w:szCs w:val="23"/>
        </w:rPr>
        <w:t>инфографики</w:t>
      </w:r>
      <w:proofErr w:type="spellEnd"/>
      <w:r w:rsidRPr="00F55C10">
        <w:rPr>
          <w:rFonts w:ascii="Arial" w:hAnsi="Arial" w:cs="Arial"/>
          <w:sz w:val="20"/>
          <w:szCs w:val="23"/>
        </w:rPr>
        <w:t xml:space="preserve"> с цифрами и фактами</w:t>
      </w:r>
    </w:p>
    <w:p w14:paraId="2818E226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Модуль «Фотогалерея» </w:t>
      </w:r>
    </w:p>
    <w:p w14:paraId="27B9D5B4" w14:textId="6CF3CF7F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Модуль «Форма обратной связи» </w:t>
      </w:r>
    </w:p>
    <w:p w14:paraId="1F482DA3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Модуль «Вопрос ответ» </w:t>
      </w:r>
    </w:p>
    <w:p w14:paraId="2F0B987D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Контактная форма с интерактивной схемой проезда </w:t>
      </w:r>
    </w:p>
    <w:p w14:paraId="1CE0A766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Регистрация сайта в поисковых системах Яндекс, </w:t>
      </w:r>
      <w:proofErr w:type="spellStart"/>
      <w:r w:rsidRPr="00F55C10">
        <w:rPr>
          <w:rFonts w:ascii="Arial" w:hAnsi="Arial" w:cs="Arial"/>
          <w:sz w:val="20"/>
          <w:szCs w:val="23"/>
        </w:rPr>
        <w:t>Google</w:t>
      </w:r>
      <w:proofErr w:type="spellEnd"/>
      <w:r w:rsidRPr="00F55C10">
        <w:rPr>
          <w:rFonts w:ascii="Arial" w:hAnsi="Arial" w:cs="Arial"/>
          <w:sz w:val="20"/>
          <w:szCs w:val="23"/>
        </w:rPr>
        <w:t xml:space="preserve">. </w:t>
      </w:r>
    </w:p>
    <w:p w14:paraId="7182A3DB" w14:textId="775510A0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SEO оптимизация </w:t>
      </w:r>
      <w:r w:rsidR="0031603A">
        <w:rPr>
          <w:rFonts w:ascii="Arial" w:hAnsi="Arial" w:cs="Arial"/>
          <w:sz w:val="20"/>
          <w:szCs w:val="23"/>
        </w:rPr>
        <w:t xml:space="preserve">в поисковых системах </w:t>
      </w:r>
      <w:r w:rsidRPr="00F55C10">
        <w:rPr>
          <w:rFonts w:ascii="Arial" w:hAnsi="Arial" w:cs="Arial"/>
          <w:sz w:val="20"/>
          <w:szCs w:val="23"/>
        </w:rPr>
        <w:t xml:space="preserve">для дальнейшего продвижения и раскрутки сайта </w:t>
      </w:r>
    </w:p>
    <w:p w14:paraId="76173A16" w14:textId="7777777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Установка и настройка SSL сертификата </w:t>
      </w:r>
    </w:p>
    <w:p w14:paraId="741C4730" w14:textId="12FF6007" w:rsidR="00236A1E" w:rsidRPr="00F55C10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>• Модуль «Корзина» (онлайн магазин для продажи благотворительных открыток)</w:t>
      </w:r>
    </w:p>
    <w:p w14:paraId="7BE3FD89" w14:textId="0F420654" w:rsidR="00236A1E" w:rsidRDefault="00236A1E" w:rsidP="00236A1E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>• Подключение платёжных систем «</w:t>
      </w:r>
      <w:proofErr w:type="spellStart"/>
      <w:r w:rsidRPr="00F55C10">
        <w:rPr>
          <w:rFonts w:ascii="Arial" w:hAnsi="Arial" w:cs="Arial"/>
          <w:sz w:val="20"/>
          <w:szCs w:val="23"/>
        </w:rPr>
        <w:t>Click</w:t>
      </w:r>
      <w:proofErr w:type="spellEnd"/>
      <w:r w:rsidRPr="00F55C10">
        <w:rPr>
          <w:rFonts w:ascii="Arial" w:hAnsi="Arial" w:cs="Arial"/>
          <w:sz w:val="20"/>
          <w:szCs w:val="23"/>
        </w:rPr>
        <w:t>», «</w:t>
      </w:r>
      <w:proofErr w:type="spellStart"/>
      <w:r w:rsidRPr="00F55C10">
        <w:rPr>
          <w:rFonts w:ascii="Arial" w:hAnsi="Arial" w:cs="Arial"/>
          <w:sz w:val="20"/>
          <w:szCs w:val="23"/>
        </w:rPr>
        <w:t>PayMe</w:t>
      </w:r>
      <w:proofErr w:type="spellEnd"/>
      <w:r w:rsidRPr="00F55C10">
        <w:rPr>
          <w:rFonts w:ascii="Arial" w:hAnsi="Arial" w:cs="Arial"/>
          <w:sz w:val="20"/>
          <w:szCs w:val="23"/>
        </w:rPr>
        <w:t>», «</w:t>
      </w:r>
      <w:proofErr w:type="spellStart"/>
      <w:r w:rsidRPr="00F55C10">
        <w:rPr>
          <w:rFonts w:ascii="Arial" w:hAnsi="Arial" w:cs="Arial"/>
          <w:sz w:val="20"/>
          <w:szCs w:val="23"/>
        </w:rPr>
        <w:t>UPay</w:t>
      </w:r>
      <w:proofErr w:type="spellEnd"/>
      <w:r w:rsidRPr="00F55C10">
        <w:rPr>
          <w:rFonts w:ascii="Arial" w:hAnsi="Arial" w:cs="Arial"/>
          <w:sz w:val="20"/>
          <w:szCs w:val="23"/>
        </w:rPr>
        <w:t xml:space="preserve">» </w:t>
      </w:r>
    </w:p>
    <w:p w14:paraId="63D4706A" w14:textId="59B5825C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Поиск по сайту по ключевым словам</w:t>
      </w:r>
    </w:p>
    <w:p w14:paraId="0474FB66" w14:textId="2F5A102F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Адаптированная версия сайта для мобильных</w:t>
      </w:r>
    </w:p>
    <w:p w14:paraId="16DD356C" w14:textId="0B1B13D1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 xml:space="preserve">Совместимость со всеми современными браузерами (IE, </w:t>
      </w:r>
      <w:proofErr w:type="spellStart"/>
      <w:r w:rsidR="00A15A07" w:rsidRPr="00A57B97">
        <w:rPr>
          <w:rFonts w:ascii="Arial" w:hAnsi="Arial" w:cs="Arial"/>
          <w:sz w:val="20"/>
          <w:szCs w:val="23"/>
        </w:rPr>
        <w:t>Edge</w:t>
      </w:r>
      <w:proofErr w:type="spellEnd"/>
      <w:r w:rsidR="00A15A07" w:rsidRPr="00A57B97">
        <w:rPr>
          <w:rFonts w:ascii="Arial" w:hAnsi="Arial" w:cs="Arial"/>
          <w:sz w:val="20"/>
          <w:szCs w:val="23"/>
        </w:rPr>
        <w:t xml:space="preserve">, </w:t>
      </w:r>
      <w:proofErr w:type="spellStart"/>
      <w:r w:rsidR="00A15A07" w:rsidRPr="00A57B97">
        <w:rPr>
          <w:rFonts w:ascii="Arial" w:hAnsi="Arial" w:cs="Arial"/>
          <w:sz w:val="20"/>
          <w:szCs w:val="23"/>
        </w:rPr>
        <w:t>Chrome</w:t>
      </w:r>
      <w:proofErr w:type="spellEnd"/>
      <w:r w:rsidR="00A15A07" w:rsidRPr="00A57B97">
        <w:rPr>
          <w:rFonts w:ascii="Arial" w:hAnsi="Arial" w:cs="Arial"/>
          <w:sz w:val="20"/>
          <w:szCs w:val="23"/>
        </w:rPr>
        <w:t xml:space="preserve">, </w:t>
      </w:r>
      <w:proofErr w:type="spellStart"/>
      <w:r w:rsidR="00A15A07" w:rsidRPr="00A57B97">
        <w:rPr>
          <w:rFonts w:ascii="Arial" w:hAnsi="Arial" w:cs="Arial"/>
          <w:sz w:val="20"/>
          <w:szCs w:val="23"/>
        </w:rPr>
        <w:t>Firefox</w:t>
      </w:r>
      <w:proofErr w:type="spellEnd"/>
      <w:r w:rsidR="00A15A07" w:rsidRPr="00A57B97">
        <w:rPr>
          <w:rFonts w:ascii="Arial" w:hAnsi="Arial" w:cs="Arial"/>
          <w:sz w:val="20"/>
          <w:szCs w:val="23"/>
        </w:rPr>
        <w:t xml:space="preserve">, </w:t>
      </w:r>
      <w:proofErr w:type="spellStart"/>
      <w:r w:rsidR="00A15A07" w:rsidRPr="00A57B97">
        <w:rPr>
          <w:rFonts w:ascii="Arial" w:hAnsi="Arial" w:cs="Arial"/>
          <w:sz w:val="20"/>
          <w:szCs w:val="23"/>
        </w:rPr>
        <w:t>Opera</w:t>
      </w:r>
      <w:proofErr w:type="spellEnd"/>
      <w:r w:rsidR="00A15A07" w:rsidRPr="00A57B97">
        <w:rPr>
          <w:rFonts w:ascii="Arial" w:hAnsi="Arial" w:cs="Arial"/>
          <w:sz w:val="20"/>
          <w:szCs w:val="23"/>
        </w:rPr>
        <w:t xml:space="preserve">, </w:t>
      </w:r>
      <w:proofErr w:type="spellStart"/>
      <w:r w:rsidR="00A15A07" w:rsidRPr="00A57B97">
        <w:rPr>
          <w:rFonts w:ascii="Arial" w:hAnsi="Arial" w:cs="Arial"/>
          <w:sz w:val="20"/>
          <w:szCs w:val="23"/>
        </w:rPr>
        <w:t>Safari</w:t>
      </w:r>
      <w:proofErr w:type="spellEnd"/>
      <w:r w:rsidR="00A15A07" w:rsidRPr="00A57B97">
        <w:rPr>
          <w:rFonts w:ascii="Arial" w:hAnsi="Arial" w:cs="Arial"/>
          <w:sz w:val="20"/>
          <w:szCs w:val="23"/>
        </w:rPr>
        <w:t>)</w:t>
      </w:r>
    </w:p>
    <w:p w14:paraId="06F2B006" w14:textId="6AF5EBB2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Удобный CMS для форматирования и добавления новостных публикаций</w:t>
      </w:r>
    </w:p>
    <w:p w14:paraId="27579D70" w14:textId="45875333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Различные уровни доступа пользователей в CMS</w:t>
      </w:r>
    </w:p>
    <w:p w14:paraId="673FA18F" w14:textId="2D290D47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Резервное копирование сайта</w:t>
      </w:r>
    </w:p>
    <w:p w14:paraId="3BC3A3F6" w14:textId="561FC332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Экспорт\Импорт данных со старой версии сайта</w:t>
      </w:r>
    </w:p>
    <w:p w14:paraId="5B75F1A7" w14:textId="31A86D6A" w:rsidR="00293738" w:rsidRPr="00A57B97" w:rsidRDefault="00A57B97" w:rsidP="00A57B97">
      <w:pPr>
        <w:pStyle w:val="Default"/>
        <w:rPr>
          <w:rFonts w:ascii="Arial" w:hAnsi="Arial" w:cs="Arial"/>
          <w:sz w:val="20"/>
          <w:szCs w:val="23"/>
        </w:rPr>
      </w:pPr>
      <w:r w:rsidRPr="00F55C10">
        <w:rPr>
          <w:rFonts w:ascii="Arial" w:hAnsi="Arial" w:cs="Arial"/>
          <w:sz w:val="20"/>
          <w:szCs w:val="23"/>
        </w:rPr>
        <w:t xml:space="preserve">• </w:t>
      </w:r>
      <w:r w:rsidR="00A15A07" w:rsidRPr="00A57B97">
        <w:rPr>
          <w:rFonts w:ascii="Arial" w:hAnsi="Arial" w:cs="Arial"/>
          <w:sz w:val="20"/>
          <w:szCs w:val="23"/>
        </w:rPr>
        <w:t>Тех поддержка 1 год с возможностью продления</w:t>
      </w:r>
    </w:p>
    <w:p w14:paraId="72F98D1E" w14:textId="77777777" w:rsidR="00A57B97" w:rsidRPr="00F55C10" w:rsidRDefault="00A57B97" w:rsidP="00236A1E">
      <w:pPr>
        <w:pStyle w:val="Default"/>
        <w:rPr>
          <w:rFonts w:ascii="Arial" w:hAnsi="Arial" w:cs="Arial"/>
          <w:sz w:val="20"/>
          <w:szCs w:val="23"/>
        </w:rPr>
      </w:pPr>
    </w:p>
    <w:p w14:paraId="3BB043E8" w14:textId="7701EBE2" w:rsidR="009D6C3E" w:rsidRPr="00740D8A" w:rsidRDefault="009D6C3E" w:rsidP="00740D8A">
      <w:pPr>
        <w:pStyle w:val="20"/>
        <w:numPr>
          <w:ilvl w:val="1"/>
          <w:numId w:val="18"/>
        </w:numPr>
        <w:rPr>
          <w:lang w:val="ru-RU"/>
        </w:rPr>
      </w:pPr>
      <w:bookmarkStart w:id="70" w:name="_Toc25920416"/>
      <w:r w:rsidRPr="00740D8A">
        <w:rPr>
          <w:lang w:val="ru-RU"/>
        </w:rPr>
        <w:t>Описание разделов сайта</w:t>
      </w:r>
      <w:bookmarkEnd w:id="70"/>
    </w:p>
    <w:p w14:paraId="754EFF09" w14:textId="77777777" w:rsidR="00756A3D" w:rsidRDefault="00756A3D" w:rsidP="00756A3D">
      <w:pPr>
        <w:pStyle w:val="3"/>
        <w:rPr>
          <w:lang w:val="ru-RU"/>
        </w:rPr>
      </w:pPr>
      <w:bookmarkStart w:id="71" w:name="_Toc25920417"/>
      <w:r>
        <w:rPr>
          <w:lang w:val="ru-RU"/>
        </w:rPr>
        <w:t>Главная страница</w:t>
      </w:r>
      <w:bookmarkEnd w:id="71"/>
    </w:p>
    <w:p w14:paraId="729B0037" w14:textId="77777777" w:rsidR="000C0F2E" w:rsidRDefault="000C0F2E" w:rsidP="00F55C10">
      <w:pPr>
        <w:jc w:val="both"/>
        <w:rPr>
          <w:lang w:val="ru-RU"/>
        </w:rPr>
      </w:pPr>
      <w:r w:rsidRPr="00756A3D">
        <w:rPr>
          <w:lang w:val="ru-RU"/>
        </w:rPr>
        <w:t>Главная страница</w:t>
      </w:r>
      <w:r w:rsidRPr="000C0F2E">
        <w:rPr>
          <w:b/>
          <w:lang w:val="ru-RU"/>
        </w:rPr>
        <w:t xml:space="preserve"> </w:t>
      </w:r>
      <w:r>
        <w:rPr>
          <w:lang w:val="ru-RU"/>
        </w:rPr>
        <w:t xml:space="preserve">должна содержать мотивационный </w:t>
      </w:r>
      <w:proofErr w:type="spellStart"/>
      <w:r w:rsidR="00A568B4">
        <w:rPr>
          <w:lang w:val="ru-RU"/>
        </w:rPr>
        <w:t>банер</w:t>
      </w:r>
      <w:proofErr w:type="spellEnd"/>
      <w:r w:rsidR="00A568B4">
        <w:rPr>
          <w:lang w:val="ru-RU"/>
        </w:rPr>
        <w:t xml:space="preserve">/карусель </w:t>
      </w:r>
      <w:proofErr w:type="spellStart"/>
      <w:r w:rsidR="00A568B4">
        <w:rPr>
          <w:lang w:val="ru-RU"/>
        </w:rPr>
        <w:t>банеров</w:t>
      </w:r>
      <w:proofErr w:type="spellEnd"/>
      <w:r w:rsidR="00A568B4">
        <w:rPr>
          <w:lang w:val="ru-RU"/>
        </w:rPr>
        <w:t xml:space="preserve"> с фотографиями, привлекающими внимание к той или иной инициативе. </w:t>
      </w:r>
      <w:proofErr w:type="spellStart"/>
      <w:r w:rsidR="00A568B4">
        <w:rPr>
          <w:lang w:val="ru-RU"/>
        </w:rPr>
        <w:t>Банеры</w:t>
      </w:r>
      <w:proofErr w:type="spellEnd"/>
      <w:r w:rsidR="00A568B4">
        <w:rPr>
          <w:lang w:val="ru-RU"/>
        </w:rPr>
        <w:t xml:space="preserve"> должны редактироваться в панели управления сайтом. </w:t>
      </w:r>
    </w:p>
    <w:p w14:paraId="3F64393D" w14:textId="4C6DB1FA" w:rsidR="00A568B4" w:rsidRDefault="00A568B4" w:rsidP="00F55C10">
      <w:pPr>
        <w:jc w:val="both"/>
        <w:rPr>
          <w:lang w:val="ru-RU"/>
        </w:rPr>
      </w:pPr>
      <w:r>
        <w:rPr>
          <w:lang w:val="ru-RU"/>
        </w:rPr>
        <w:t>Шапка сайта должна содержать навигационное меню, логотип Ассоциации, кнопку «Пожертвовать», поле поиска</w:t>
      </w:r>
      <w:r w:rsidR="00022955">
        <w:rPr>
          <w:lang w:val="ru-RU"/>
        </w:rPr>
        <w:t xml:space="preserve">, кнопку поделиться в </w:t>
      </w:r>
      <w:proofErr w:type="spellStart"/>
      <w:r w:rsidR="00022955">
        <w:rPr>
          <w:lang w:val="ru-RU"/>
        </w:rPr>
        <w:t>соц</w:t>
      </w:r>
      <w:proofErr w:type="spellEnd"/>
      <w:r w:rsidR="00022955">
        <w:rPr>
          <w:lang w:val="ru-RU"/>
        </w:rPr>
        <w:t xml:space="preserve"> сетях</w:t>
      </w:r>
      <w:r>
        <w:rPr>
          <w:lang w:val="ru-RU"/>
        </w:rPr>
        <w:t xml:space="preserve"> и переключатель языков</w:t>
      </w:r>
      <w:r w:rsidR="00B01F4A">
        <w:rPr>
          <w:lang w:val="ru-RU"/>
        </w:rPr>
        <w:t xml:space="preserve"> и дополнительное меню</w:t>
      </w:r>
      <w:r>
        <w:rPr>
          <w:lang w:val="ru-RU"/>
        </w:rPr>
        <w:t>:</w:t>
      </w:r>
    </w:p>
    <w:p w14:paraId="6D0DE707" w14:textId="412E1005" w:rsidR="004963DE" w:rsidRDefault="00B01F4A" w:rsidP="00F55C10">
      <w:pPr>
        <w:jc w:val="both"/>
        <w:rPr>
          <w:lang w:val="ru-RU"/>
        </w:rPr>
      </w:pPr>
      <w:r>
        <w:rPr>
          <w:lang w:val="ru-RU"/>
        </w:rPr>
        <w:t xml:space="preserve">На главной странице должны выводиться </w:t>
      </w:r>
      <w:ins w:id="72" w:author="Nargiza" w:date="2016-04-22T16:42:00Z">
        <w:r w:rsidR="004963DE">
          <w:rPr>
            <w:lang w:val="ru-RU"/>
          </w:rPr>
          <w:t>2</w:t>
        </w:r>
      </w:ins>
      <w:del w:id="73" w:author="Nargiza" w:date="2016-04-22T16:42:00Z">
        <w:r w:rsidDel="004963DE">
          <w:rPr>
            <w:lang w:val="ru-RU"/>
          </w:rPr>
          <w:delText>3</w:delText>
        </w:r>
      </w:del>
      <w:r>
        <w:rPr>
          <w:lang w:val="ru-RU"/>
        </w:rPr>
        <w:t xml:space="preserve"> последних материала из раздела «Новости и </w:t>
      </w:r>
      <w:ins w:id="74" w:author="Nargiza" w:date="2016-04-22T16:42:00Z">
        <w:r w:rsidR="004963DE">
          <w:rPr>
            <w:lang w:val="ru-RU"/>
          </w:rPr>
          <w:t>публикации</w:t>
        </w:r>
      </w:ins>
      <w:del w:id="75" w:author="Nargiza" w:date="2016-04-22T16:42:00Z">
        <w:r w:rsidDel="004963DE">
          <w:rPr>
            <w:lang w:val="ru-RU"/>
          </w:rPr>
          <w:delText>истории</w:delText>
        </w:r>
      </w:del>
      <w:r>
        <w:rPr>
          <w:lang w:val="ru-RU"/>
        </w:rPr>
        <w:t>» со следующими атрибутами: иллюстрация новости, заголовок, дата, или первые 200 символов текста</w:t>
      </w:r>
      <w:r w:rsidR="00756A3D">
        <w:rPr>
          <w:lang w:val="ru-RU"/>
        </w:rPr>
        <w:t xml:space="preserve">. Иллюстрация, заголовок и текст ведут на страницу </w:t>
      </w:r>
      <w:r w:rsidR="00236A1E">
        <w:rPr>
          <w:lang w:val="ru-RU"/>
        </w:rPr>
        <w:t xml:space="preserve">новости. </w:t>
      </w:r>
      <w:r w:rsidR="00022955">
        <w:rPr>
          <w:lang w:val="ru-RU"/>
        </w:rPr>
        <w:t>В самом низу страницы можно вывести карусель с логотипами партнеров с ссылками на их сайты.</w:t>
      </w:r>
    </w:p>
    <w:p w14:paraId="1F297712" w14:textId="63C5736D" w:rsidR="00F55C10" w:rsidRDefault="00F55C10" w:rsidP="00F55C10">
      <w:pPr>
        <w:jc w:val="both"/>
        <w:rPr>
          <w:lang w:val="ru-RU"/>
        </w:rPr>
      </w:pPr>
      <w:r>
        <w:rPr>
          <w:lang w:val="ru-RU"/>
        </w:rPr>
        <w:t>Пример:</w:t>
      </w:r>
    </w:p>
    <w:p w14:paraId="773DE749" w14:textId="7309FEBD" w:rsidR="00F55C10" w:rsidRDefault="00F55C10" w:rsidP="00F55C10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D69F63" wp14:editId="18FBB422">
            <wp:extent cx="5815413" cy="874643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9341" cy="8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67A8" w14:textId="3FB046B8" w:rsidR="00022955" w:rsidRDefault="00022955" w:rsidP="00F55C10">
      <w:pPr>
        <w:jc w:val="both"/>
        <w:rPr>
          <w:ins w:id="76" w:author="Nargiza" w:date="2016-04-22T16:43:00Z"/>
          <w:lang w:val="ru-RU"/>
        </w:rPr>
      </w:pPr>
      <w:r>
        <w:rPr>
          <w:lang w:val="ru-RU"/>
        </w:rPr>
        <w:t>Главное меню должно быть закреплено при прокрутке на страницах.</w:t>
      </w:r>
    </w:p>
    <w:p w14:paraId="4964DCEC" w14:textId="37FFB00A" w:rsidR="00B01F4A" w:rsidRDefault="00B01F4A" w:rsidP="00F55C10">
      <w:pPr>
        <w:jc w:val="both"/>
        <w:rPr>
          <w:lang w:val="ru-RU"/>
        </w:rPr>
      </w:pPr>
      <w:r>
        <w:rPr>
          <w:lang w:val="ru-RU"/>
        </w:rPr>
        <w:t xml:space="preserve">В подвале главной страницы должно быть размещено дополнительное меню, кнопки социальных сетей, и контактная информация. </w:t>
      </w:r>
    </w:p>
    <w:p w14:paraId="67113A2F" w14:textId="12A45AD7" w:rsidR="0031603A" w:rsidRDefault="0031603A" w:rsidP="00F55C10">
      <w:pPr>
        <w:jc w:val="both"/>
        <w:rPr>
          <w:lang w:val="ru-RU"/>
        </w:rPr>
      </w:pPr>
    </w:p>
    <w:p w14:paraId="3D7C1A6F" w14:textId="77777777" w:rsidR="00756A3D" w:rsidRPr="00756A3D" w:rsidDel="00152A52" w:rsidRDefault="00756A3D" w:rsidP="00F55C10">
      <w:pPr>
        <w:jc w:val="both"/>
        <w:rPr>
          <w:del w:id="77" w:author="Nargiza" w:date="2016-04-22T17:12:00Z"/>
          <w:color w:val="FF0000"/>
          <w:lang w:val="ru-RU"/>
        </w:rPr>
      </w:pPr>
      <w:del w:id="78" w:author="Nargiza" w:date="2016-04-22T17:12:00Z">
        <w:r w:rsidRPr="00756A3D" w:rsidDel="00152A52">
          <w:rPr>
            <w:color w:val="FF0000"/>
            <w:lang w:val="ru-RU"/>
          </w:rPr>
          <w:lastRenderedPageBreak/>
          <w:delText xml:space="preserve">Добавить другие блоки, которые должны быть на главной странице. </w:delText>
        </w:r>
      </w:del>
    </w:p>
    <w:p w14:paraId="5D0EDFDA" w14:textId="56BCDAF3" w:rsidR="00756A3D" w:rsidRDefault="00756A3D" w:rsidP="00F55C10">
      <w:pPr>
        <w:jc w:val="both"/>
        <w:rPr>
          <w:lang w:val="ru-RU"/>
        </w:rPr>
      </w:pPr>
      <w:r>
        <w:rPr>
          <w:lang w:val="ru-RU"/>
        </w:rPr>
        <w:t>Примерная компоновка главной страницы:</w:t>
      </w:r>
    </w:p>
    <w:p w14:paraId="26287D9C" w14:textId="2E885A5E" w:rsidR="00673172" w:rsidRDefault="00673172" w:rsidP="000C0F2E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FF8BF5" wp14:editId="7CCFA426">
            <wp:extent cx="4989444" cy="3940252"/>
            <wp:effectExtent l="0" t="0" r="190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0607" cy="39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BA2" w14:textId="03CF2B55" w:rsidR="00756A3D" w:rsidRDefault="00236A1E" w:rsidP="000C0F2E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56CD842" wp14:editId="1CA43C97">
            <wp:extent cx="4994413" cy="27837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5000" cy="27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8CBC" w14:textId="77777777" w:rsidR="00756A3D" w:rsidRDefault="00756A3D" w:rsidP="00756A3D">
      <w:pPr>
        <w:pStyle w:val="3"/>
        <w:rPr>
          <w:lang w:val="ru-RU"/>
        </w:rPr>
      </w:pPr>
      <w:bookmarkStart w:id="79" w:name="_Toc25920418"/>
      <w:r>
        <w:rPr>
          <w:lang w:val="ru-RU"/>
        </w:rPr>
        <w:t>Кто мы?</w:t>
      </w:r>
      <w:bookmarkEnd w:id="79"/>
    </w:p>
    <w:p w14:paraId="2036DBB2" w14:textId="77777777" w:rsidR="00756A3D" w:rsidRPr="00756A3D" w:rsidRDefault="00756A3D" w:rsidP="00F55C10">
      <w:pPr>
        <w:jc w:val="both"/>
        <w:rPr>
          <w:lang w:val="ru-RU"/>
        </w:rPr>
      </w:pPr>
      <w:r>
        <w:rPr>
          <w:lang w:val="ru-RU"/>
        </w:rPr>
        <w:t>Раздел содержит следующие подменю:</w:t>
      </w:r>
    </w:p>
    <w:p w14:paraId="7396F582" w14:textId="40181F6E" w:rsidR="00756A3D" w:rsidRPr="00861A7D" w:rsidRDefault="00022955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861A7D">
        <w:rPr>
          <w:lang w:val="ru-RU"/>
        </w:rPr>
        <w:t>Идея</w:t>
      </w:r>
    </w:p>
    <w:p w14:paraId="01555EC3" w14:textId="53EF2E09" w:rsidR="00AF5997" w:rsidRPr="00861A7D" w:rsidRDefault="00673172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861A7D">
        <w:rPr>
          <w:lang w:val="ru-RU"/>
        </w:rPr>
        <w:t xml:space="preserve">Ассоциация </w:t>
      </w:r>
      <w:r w:rsidR="00AF5997" w:rsidRPr="00861A7D">
        <w:rPr>
          <w:lang w:val="ru-RU"/>
        </w:rPr>
        <w:t>«</w:t>
      </w:r>
      <w:r w:rsidR="00AF5997" w:rsidRPr="00861A7D">
        <w:rPr>
          <w:lang w:val="en-US"/>
        </w:rPr>
        <w:t>SOS</w:t>
      </w:r>
      <w:r w:rsidR="00AF5997" w:rsidRPr="00861A7D">
        <w:rPr>
          <w:lang w:val="ru-RU"/>
        </w:rPr>
        <w:t xml:space="preserve"> Детские деревни» в Узбекистане</w:t>
      </w:r>
    </w:p>
    <w:p w14:paraId="30F2FECF" w14:textId="000904F9" w:rsidR="00756A3D" w:rsidRPr="00861A7D" w:rsidRDefault="00756A3D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861A7D">
        <w:rPr>
          <w:lang w:val="ru-RU"/>
        </w:rPr>
        <w:t xml:space="preserve">Наша команда </w:t>
      </w:r>
    </w:p>
    <w:p w14:paraId="00362370" w14:textId="77777777" w:rsidR="00673172" w:rsidRPr="00861A7D" w:rsidRDefault="00673172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861A7D">
        <w:rPr>
          <w:lang w:val="ru-RU"/>
        </w:rPr>
        <w:t xml:space="preserve">Официальные документы (Отчеты, устав и </w:t>
      </w:r>
      <w:proofErr w:type="spellStart"/>
      <w:r w:rsidRPr="00861A7D">
        <w:rPr>
          <w:lang w:val="ru-RU"/>
        </w:rPr>
        <w:t>т.п</w:t>
      </w:r>
      <w:proofErr w:type="spellEnd"/>
      <w:r w:rsidRPr="00861A7D">
        <w:rPr>
          <w:lang w:val="ru-RU"/>
        </w:rPr>
        <w:t>)</w:t>
      </w:r>
    </w:p>
    <w:p w14:paraId="75261CCB" w14:textId="7C1188D2" w:rsidR="00756A3D" w:rsidRDefault="00756A3D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861A7D">
        <w:rPr>
          <w:lang w:val="ru-RU"/>
        </w:rPr>
        <w:t>Вакансии</w:t>
      </w:r>
    </w:p>
    <w:p w14:paraId="47BAD600" w14:textId="77777777" w:rsidR="00A57B97" w:rsidRPr="00861A7D" w:rsidRDefault="00A57B97" w:rsidP="00A57B97">
      <w:pPr>
        <w:pStyle w:val="af1"/>
        <w:ind w:left="2149"/>
        <w:jc w:val="both"/>
        <w:rPr>
          <w:lang w:val="ru-RU"/>
        </w:rPr>
      </w:pPr>
    </w:p>
    <w:p w14:paraId="77EA6774" w14:textId="52764AE4" w:rsidR="00022955" w:rsidRPr="00A57B97" w:rsidRDefault="00022955" w:rsidP="00861A7D">
      <w:pPr>
        <w:pStyle w:val="af1"/>
        <w:numPr>
          <w:ilvl w:val="0"/>
          <w:numId w:val="25"/>
        </w:numPr>
        <w:tabs>
          <w:tab w:val="left" w:pos="6600"/>
        </w:tabs>
        <w:jc w:val="both"/>
        <w:rPr>
          <w:lang w:val="ru-RU"/>
        </w:rPr>
      </w:pPr>
      <w:r w:rsidRPr="00A57B97">
        <w:rPr>
          <w:u w:val="single"/>
          <w:lang w:val="ru-RU"/>
        </w:rPr>
        <w:lastRenderedPageBreak/>
        <w:t>Идея</w:t>
      </w:r>
      <w:r w:rsidRPr="00A57B97">
        <w:rPr>
          <w:lang w:val="ru-RU"/>
        </w:rPr>
        <w:t xml:space="preserve"> – на данной странице будут размещены концепция, миссия, видение, социальные значения.</w:t>
      </w:r>
    </w:p>
    <w:p w14:paraId="6C5483C0" w14:textId="0852BD30" w:rsidR="00AF5997" w:rsidRPr="00A57B97" w:rsidRDefault="00022955" w:rsidP="00861A7D">
      <w:pPr>
        <w:pStyle w:val="af1"/>
        <w:numPr>
          <w:ilvl w:val="0"/>
          <w:numId w:val="25"/>
        </w:numPr>
        <w:tabs>
          <w:tab w:val="left" w:pos="6600"/>
        </w:tabs>
        <w:jc w:val="both"/>
        <w:rPr>
          <w:lang w:val="ru-RU"/>
        </w:rPr>
      </w:pPr>
      <w:r w:rsidRPr="00A57B97">
        <w:rPr>
          <w:u w:val="single"/>
          <w:lang w:val="ru-RU"/>
        </w:rPr>
        <w:t xml:space="preserve">Ассоциация </w:t>
      </w:r>
      <w:r w:rsidR="00AF5997" w:rsidRPr="00A57B97">
        <w:rPr>
          <w:u w:val="single"/>
          <w:lang w:val="ru-RU"/>
        </w:rPr>
        <w:t>«SOS Детские деревни» в Узбекистане</w:t>
      </w:r>
      <w:r w:rsidR="00AF5997" w:rsidRPr="00A57B97">
        <w:rPr>
          <w:lang w:val="ru-RU"/>
        </w:rPr>
        <w:t xml:space="preserve"> – страница на которой описывается история и структура Ассоциации «SOS Детских деревень Узбекистана». </w:t>
      </w:r>
      <w:r w:rsidRPr="00A57B97">
        <w:rPr>
          <w:lang w:val="ru-RU"/>
        </w:rPr>
        <w:t>Внизу страницы можно разместить интерактивную хронологическую панель с годами и датами, при наведении будет выходить краткая информация о определенном годе.</w:t>
      </w:r>
    </w:p>
    <w:p w14:paraId="6FE2E744" w14:textId="0C1CFA31" w:rsidR="00F55C10" w:rsidRDefault="00F55C10" w:rsidP="00F55C10">
      <w:pPr>
        <w:jc w:val="both"/>
        <w:rPr>
          <w:lang w:val="ru-RU"/>
        </w:rPr>
      </w:pPr>
      <w:r>
        <w:rPr>
          <w:lang w:val="ru-RU"/>
        </w:rPr>
        <w:t>Пример:</w:t>
      </w:r>
    </w:p>
    <w:p w14:paraId="4EB6DCFA" w14:textId="42160ED1" w:rsidR="00F55C10" w:rsidRDefault="00E5419C" w:rsidP="00F55C10">
      <w:pPr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433BD8" wp14:editId="28906591">
            <wp:extent cx="5755640" cy="18840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D4B" w14:textId="43FBD0D5" w:rsidR="00E5419C" w:rsidRDefault="00E5419C" w:rsidP="00F55C10">
      <w:pPr>
        <w:tabs>
          <w:tab w:val="left" w:pos="6600"/>
        </w:tabs>
        <w:jc w:val="both"/>
        <w:rPr>
          <w:u w:val="single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E876195" wp14:editId="58C5394D">
            <wp:extent cx="5755640" cy="23888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974B" w14:textId="2D6E6FD4" w:rsidR="00D70AD4" w:rsidRDefault="00D70AD4" w:rsidP="00861A7D">
      <w:pPr>
        <w:pStyle w:val="af1"/>
        <w:numPr>
          <w:ilvl w:val="0"/>
          <w:numId w:val="25"/>
        </w:numPr>
        <w:tabs>
          <w:tab w:val="left" w:pos="6600"/>
        </w:tabs>
        <w:jc w:val="both"/>
        <w:rPr>
          <w:color w:val="auto"/>
          <w:lang w:val="ru-RU"/>
        </w:rPr>
      </w:pPr>
      <w:r w:rsidRPr="00861A7D">
        <w:rPr>
          <w:u w:val="single"/>
          <w:lang w:val="ru-RU"/>
        </w:rPr>
        <w:t>Наша команда</w:t>
      </w:r>
      <w:r w:rsidRPr="00861A7D">
        <w:rPr>
          <w:lang w:val="ru-RU"/>
        </w:rPr>
        <w:t xml:space="preserve"> </w:t>
      </w:r>
      <w:r w:rsidR="00673172" w:rsidRPr="00861A7D">
        <w:rPr>
          <w:color w:val="auto"/>
          <w:lang w:val="ru-RU"/>
        </w:rPr>
        <w:t xml:space="preserve">– </w:t>
      </w:r>
      <w:r w:rsidR="00022955" w:rsidRPr="00861A7D">
        <w:rPr>
          <w:color w:val="auto"/>
          <w:lang w:val="ru-RU"/>
        </w:rPr>
        <w:t xml:space="preserve">на данной странице будут размещены </w:t>
      </w:r>
      <w:proofErr w:type="spellStart"/>
      <w:r w:rsidR="00022955" w:rsidRPr="00861A7D">
        <w:rPr>
          <w:color w:val="auto"/>
          <w:lang w:val="ru-RU"/>
        </w:rPr>
        <w:t>органиграммы</w:t>
      </w:r>
      <w:proofErr w:type="spellEnd"/>
    </w:p>
    <w:p w14:paraId="00C4E199" w14:textId="77777777" w:rsidR="00A57B97" w:rsidRPr="00861A7D" w:rsidRDefault="00A57B97" w:rsidP="00A57B97">
      <w:pPr>
        <w:pStyle w:val="af1"/>
        <w:tabs>
          <w:tab w:val="left" w:pos="6600"/>
        </w:tabs>
        <w:jc w:val="both"/>
        <w:rPr>
          <w:color w:val="auto"/>
          <w:lang w:val="ru-RU"/>
        </w:rPr>
      </w:pPr>
    </w:p>
    <w:p w14:paraId="37AEC6EF" w14:textId="3EA28728" w:rsidR="00022955" w:rsidRDefault="00022955" w:rsidP="00861A7D">
      <w:pPr>
        <w:pStyle w:val="af1"/>
        <w:numPr>
          <w:ilvl w:val="0"/>
          <w:numId w:val="25"/>
        </w:numPr>
        <w:tabs>
          <w:tab w:val="left" w:pos="6600"/>
        </w:tabs>
        <w:jc w:val="both"/>
        <w:rPr>
          <w:color w:val="auto"/>
          <w:lang w:val="ru-RU"/>
        </w:rPr>
      </w:pPr>
      <w:r w:rsidRPr="00861A7D">
        <w:rPr>
          <w:color w:val="auto"/>
          <w:u w:val="single"/>
          <w:lang w:val="ru-RU"/>
        </w:rPr>
        <w:t>Официальные документы</w:t>
      </w:r>
      <w:r w:rsidRPr="00861A7D">
        <w:rPr>
          <w:color w:val="auto"/>
          <w:lang w:val="ru-RU"/>
        </w:rPr>
        <w:t xml:space="preserve"> – страница, где будут размещены статистические отчеты и разные документы</w:t>
      </w:r>
    </w:p>
    <w:p w14:paraId="78E89E12" w14:textId="77777777" w:rsidR="00A57B97" w:rsidRPr="00A57B97" w:rsidRDefault="00A57B97" w:rsidP="00A57B97">
      <w:pPr>
        <w:pStyle w:val="af1"/>
        <w:rPr>
          <w:color w:val="auto"/>
          <w:lang w:val="ru-RU"/>
        </w:rPr>
      </w:pPr>
    </w:p>
    <w:p w14:paraId="7C27EE6B" w14:textId="77777777" w:rsidR="00A57B97" w:rsidRPr="00861A7D" w:rsidRDefault="00A57B97" w:rsidP="00A57B97">
      <w:pPr>
        <w:pStyle w:val="af1"/>
        <w:tabs>
          <w:tab w:val="left" w:pos="6600"/>
        </w:tabs>
        <w:jc w:val="both"/>
        <w:rPr>
          <w:color w:val="auto"/>
          <w:lang w:val="ru-RU"/>
        </w:rPr>
      </w:pPr>
    </w:p>
    <w:p w14:paraId="481735C7" w14:textId="02C77572" w:rsidR="00022955" w:rsidRPr="00861A7D" w:rsidRDefault="00D70AD4" w:rsidP="00861A7D">
      <w:pPr>
        <w:pStyle w:val="af1"/>
        <w:numPr>
          <w:ilvl w:val="0"/>
          <w:numId w:val="25"/>
        </w:numPr>
        <w:jc w:val="both"/>
        <w:rPr>
          <w:lang w:val="ru-RU"/>
        </w:rPr>
      </w:pPr>
      <w:r w:rsidRPr="00861A7D">
        <w:rPr>
          <w:u w:val="single"/>
          <w:lang w:val="ru-RU"/>
        </w:rPr>
        <w:t>Вакансии</w:t>
      </w:r>
      <w:r w:rsidR="00A519ED" w:rsidRPr="00861A7D">
        <w:rPr>
          <w:lang w:val="ru-RU"/>
        </w:rPr>
        <w:t xml:space="preserve"> -  </w:t>
      </w:r>
      <w:r w:rsidR="00022955" w:rsidRPr="00861A7D">
        <w:rPr>
          <w:lang w:val="ru-RU"/>
        </w:rPr>
        <w:t xml:space="preserve">страница, для соискателей со списком открытых вакансий и мотивационной информации о карьере в Ассоциации. </w:t>
      </w:r>
      <w:r w:rsidR="00F55C10" w:rsidRPr="00861A7D">
        <w:rPr>
          <w:lang w:val="ru-RU"/>
        </w:rPr>
        <w:t xml:space="preserve">Дизайн и функционал данной страницы будет согласован отдельно. Требования к странице, сделать ее максимально удобной и информативной. Также на данной странице должна быть возможность отправки резюме и мотивационного письма напрямую с сайта и форма резюме для скачивания. Резюме соискателя будет отправлено на специальный адрес </w:t>
      </w:r>
      <w:hyperlink r:id="rId33" w:history="1">
        <w:r w:rsidR="00F55C10" w:rsidRPr="00861A7D">
          <w:rPr>
            <w:rStyle w:val="ac"/>
            <w:lang w:val="en-US"/>
          </w:rPr>
          <w:t>recruitment</w:t>
        </w:r>
        <w:r w:rsidR="00F55C10" w:rsidRPr="00861A7D">
          <w:rPr>
            <w:rStyle w:val="ac"/>
            <w:lang w:val="ru-RU"/>
          </w:rPr>
          <w:t>@</w:t>
        </w:r>
        <w:proofErr w:type="spellStart"/>
        <w:r w:rsidR="00F55C10" w:rsidRPr="00861A7D">
          <w:rPr>
            <w:rStyle w:val="ac"/>
            <w:lang w:val="en-US"/>
          </w:rPr>
          <w:t>sos</w:t>
        </w:r>
        <w:proofErr w:type="spellEnd"/>
        <w:r w:rsidR="00F55C10" w:rsidRPr="00861A7D">
          <w:rPr>
            <w:rStyle w:val="ac"/>
            <w:lang w:val="ru-RU"/>
          </w:rPr>
          <w:t>-</w:t>
        </w:r>
        <w:proofErr w:type="spellStart"/>
        <w:r w:rsidR="00F55C10" w:rsidRPr="00861A7D">
          <w:rPr>
            <w:rStyle w:val="ac"/>
            <w:lang w:val="en-US"/>
          </w:rPr>
          <w:t>kd</w:t>
        </w:r>
        <w:proofErr w:type="spellEnd"/>
        <w:r w:rsidR="00F55C10" w:rsidRPr="00861A7D">
          <w:rPr>
            <w:rStyle w:val="ac"/>
            <w:lang w:val="ru-RU"/>
          </w:rPr>
          <w:t>.</w:t>
        </w:r>
        <w:proofErr w:type="spellStart"/>
        <w:r w:rsidR="00F55C10" w:rsidRPr="00861A7D">
          <w:rPr>
            <w:rStyle w:val="ac"/>
            <w:lang w:val="en-US"/>
          </w:rPr>
          <w:t>uz</w:t>
        </w:r>
        <w:proofErr w:type="spellEnd"/>
      </w:hyperlink>
    </w:p>
    <w:p w14:paraId="123BB76A" w14:textId="77777777" w:rsidR="00A57B97" w:rsidRDefault="00A57B97" w:rsidP="00F55C10">
      <w:pPr>
        <w:jc w:val="both"/>
        <w:rPr>
          <w:lang w:val="ru-RU"/>
        </w:rPr>
      </w:pPr>
    </w:p>
    <w:p w14:paraId="731A05E9" w14:textId="77777777" w:rsidR="00A57B97" w:rsidRDefault="00A57B97" w:rsidP="00F55C10">
      <w:pPr>
        <w:jc w:val="both"/>
        <w:rPr>
          <w:lang w:val="ru-RU"/>
        </w:rPr>
      </w:pPr>
    </w:p>
    <w:p w14:paraId="4AF39C23" w14:textId="77777777" w:rsidR="00A57B97" w:rsidRDefault="00A57B97" w:rsidP="00F55C10">
      <w:pPr>
        <w:jc w:val="both"/>
        <w:rPr>
          <w:lang w:val="ru-RU"/>
        </w:rPr>
      </w:pPr>
    </w:p>
    <w:p w14:paraId="63437B4F" w14:textId="77777777" w:rsidR="00A57B97" w:rsidRDefault="00A57B97" w:rsidP="00F55C10">
      <w:pPr>
        <w:jc w:val="both"/>
        <w:rPr>
          <w:lang w:val="ru-RU"/>
        </w:rPr>
      </w:pPr>
    </w:p>
    <w:p w14:paraId="4D0CB334" w14:textId="4FD32F06" w:rsidR="00F55C10" w:rsidRDefault="00F55C10" w:rsidP="00F55C10">
      <w:pPr>
        <w:jc w:val="both"/>
        <w:rPr>
          <w:lang w:val="ru-RU"/>
        </w:rPr>
      </w:pPr>
      <w:r>
        <w:rPr>
          <w:lang w:val="ru-RU"/>
        </w:rPr>
        <w:lastRenderedPageBreak/>
        <w:t xml:space="preserve">Пример размещения </w:t>
      </w:r>
      <w:r w:rsidR="00A57B97">
        <w:rPr>
          <w:lang w:val="ru-RU"/>
        </w:rPr>
        <w:t xml:space="preserve">страницы вакансии </w:t>
      </w:r>
      <w:r>
        <w:rPr>
          <w:lang w:val="ru-RU"/>
        </w:rPr>
        <w:t>и формы отправки</w:t>
      </w:r>
      <w:r w:rsidR="00A57B97">
        <w:rPr>
          <w:lang w:val="ru-RU"/>
        </w:rPr>
        <w:t xml:space="preserve"> резюме</w:t>
      </w:r>
      <w:r>
        <w:rPr>
          <w:lang w:val="ru-RU"/>
        </w:rPr>
        <w:t>:</w:t>
      </w:r>
    </w:p>
    <w:p w14:paraId="379F1C8D" w14:textId="54AAAC5E" w:rsidR="00F55C10" w:rsidRDefault="00F55C10" w:rsidP="00D70AD4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7936" behindDoc="0" locked="0" layoutInCell="1" allowOverlap="1" wp14:anchorId="6470B0C4" wp14:editId="1AB9AD5B">
            <wp:simplePos x="0" y="0"/>
            <wp:positionH relativeFrom="column">
              <wp:posOffset>3954918</wp:posOffset>
            </wp:positionH>
            <wp:positionV relativeFrom="paragraph">
              <wp:posOffset>432407</wp:posOffset>
            </wp:positionV>
            <wp:extent cx="2271092" cy="2109165"/>
            <wp:effectExtent l="0" t="0" r="0" b="571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092" cy="210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inline distT="0" distB="0" distL="0" distR="0" wp14:anchorId="1DA2A75D" wp14:editId="6ED634E5">
            <wp:extent cx="3987578" cy="30711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8030" cy="30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12C" w14:textId="77777777" w:rsidR="00E032C6" w:rsidRPr="00E032C6" w:rsidRDefault="00E032C6" w:rsidP="00E032C6">
      <w:pPr>
        <w:pStyle w:val="3"/>
        <w:rPr>
          <w:lang w:val="en-US"/>
        </w:rPr>
      </w:pPr>
      <w:bookmarkStart w:id="80" w:name="_Toc25920419"/>
      <w:r w:rsidRPr="00E032C6">
        <w:rPr>
          <w:lang w:val="ru-RU"/>
        </w:rPr>
        <w:t>Что мы делаем?</w:t>
      </w:r>
      <w:bookmarkEnd w:id="80"/>
    </w:p>
    <w:p w14:paraId="7C946F16" w14:textId="77777777" w:rsidR="00861A7D" w:rsidRPr="00756A3D" w:rsidRDefault="00861A7D" w:rsidP="00861A7D">
      <w:pPr>
        <w:jc w:val="both"/>
        <w:rPr>
          <w:lang w:val="ru-RU"/>
        </w:rPr>
      </w:pPr>
      <w:r>
        <w:rPr>
          <w:lang w:val="ru-RU"/>
        </w:rPr>
        <w:t>Раздел содержит следующие подменю:</w:t>
      </w:r>
    </w:p>
    <w:p w14:paraId="4AD4B871" w14:textId="22F809BD" w:rsidR="00861A7D" w:rsidRPr="00861A7D" w:rsidRDefault="00861A7D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Альтернативная опека</w:t>
      </w:r>
    </w:p>
    <w:p w14:paraId="5DB4AA54" w14:textId="17BEA7B1" w:rsidR="00861A7D" w:rsidRPr="00861A7D" w:rsidRDefault="00A24D4C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Укрепление семьи и профилактика сиротства</w:t>
      </w:r>
    </w:p>
    <w:p w14:paraId="76F74C34" w14:textId="1F269EFD" w:rsidR="00861A7D" w:rsidRPr="00861A7D" w:rsidRDefault="00A24D4C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Молодежная опека</w:t>
      </w:r>
    </w:p>
    <w:p w14:paraId="0833521E" w14:textId="5DBB6C51" w:rsidR="00861A7D" w:rsidRPr="00861A7D" w:rsidRDefault="00A24D4C" w:rsidP="00861A7D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Проекты</w:t>
      </w:r>
    </w:p>
    <w:p w14:paraId="7DB0C0EC" w14:textId="33E1F9AE" w:rsidR="00E032C6" w:rsidDel="00516ADE" w:rsidRDefault="00861A7D" w:rsidP="00861A7D">
      <w:pPr>
        <w:rPr>
          <w:del w:id="81" w:author="Nargiza" w:date="2016-04-22T16:51:00Z"/>
          <w:color w:val="FF0000"/>
          <w:lang w:val="ru-RU"/>
        </w:rPr>
      </w:pPr>
      <w:r w:rsidDel="00516ADE">
        <w:rPr>
          <w:color w:val="FF0000"/>
          <w:lang w:val="ru-RU"/>
        </w:rPr>
        <w:t xml:space="preserve"> </w:t>
      </w:r>
      <w:del w:id="82" w:author="Nargiza" w:date="2016-04-22T16:51:00Z">
        <w:r w:rsidR="00E032C6" w:rsidDel="00516ADE">
          <w:rPr>
            <w:color w:val="FF0000"/>
            <w:lang w:val="ru-RU"/>
          </w:rPr>
          <w:delText>Продолжить по образцу.</w:delText>
        </w:r>
      </w:del>
    </w:p>
    <w:p w14:paraId="0CD7E720" w14:textId="77777777" w:rsidR="00516ADE" w:rsidRDefault="00516ADE">
      <w:pPr>
        <w:rPr>
          <w:ins w:id="83" w:author="Nargiza" w:date="2016-04-22T16:57:00Z"/>
          <w:lang w:val="ru-RU"/>
        </w:rPr>
        <w:pPrChange w:id="84" w:author="Nargiza" w:date="2016-04-22T16:56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</w:p>
    <w:p w14:paraId="51CA7710" w14:textId="77777777" w:rsidR="00516ADE" w:rsidRPr="00861A7D" w:rsidRDefault="00516ADE">
      <w:pPr>
        <w:pStyle w:val="af1"/>
        <w:numPr>
          <w:ilvl w:val="0"/>
          <w:numId w:val="23"/>
        </w:numPr>
        <w:rPr>
          <w:ins w:id="85" w:author="Nargiza" w:date="2016-04-22T16:51:00Z"/>
          <w:lang w:val="ru-RU"/>
        </w:rPr>
        <w:pPrChange w:id="86" w:author="Nargiza" w:date="2016-04-22T16:57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  <w:ins w:id="87" w:author="Nargiza" w:date="2016-04-22T16:51:00Z">
        <w:r w:rsidRPr="00861A7D">
          <w:rPr>
            <w:u w:val="single"/>
            <w:lang w:val="ru-RU"/>
          </w:rPr>
          <w:t>Альтернативная опека</w:t>
        </w:r>
      </w:ins>
      <w:ins w:id="88" w:author="Nargiza" w:date="2016-04-22T16:56:00Z">
        <w:r w:rsidRPr="00861A7D">
          <w:rPr>
            <w:lang w:val="ru-RU"/>
          </w:rPr>
          <w:t xml:space="preserve"> - краткое описание деятельности в данном направлении</w:t>
        </w:r>
      </w:ins>
      <w:ins w:id="89" w:author="Nargiza" w:date="2016-04-22T16:57:00Z">
        <w:r w:rsidRPr="00861A7D">
          <w:rPr>
            <w:lang w:val="ru-RU"/>
          </w:rPr>
          <w:t xml:space="preserve"> с ключевой фотографией</w:t>
        </w:r>
      </w:ins>
      <w:ins w:id="90" w:author="Nargiza" w:date="2016-04-22T16:56:00Z">
        <w:r w:rsidRPr="00861A7D">
          <w:rPr>
            <w:lang w:val="ru-RU"/>
          </w:rPr>
          <w:t>. Также снизу идет информация по проектам в данном направлении, ссылка при нажатии направляет на страницу проекты. Если есть релевантная история успеха, отражается ссылка на историю успеха, с фотографией к истории.</w:t>
        </w:r>
      </w:ins>
    </w:p>
    <w:p w14:paraId="5F4682BE" w14:textId="77777777" w:rsidR="00516ADE" w:rsidRPr="00861A7D" w:rsidRDefault="00516ADE">
      <w:pPr>
        <w:pStyle w:val="af1"/>
        <w:numPr>
          <w:ilvl w:val="0"/>
          <w:numId w:val="23"/>
        </w:numPr>
        <w:rPr>
          <w:ins w:id="91" w:author="Nargiza" w:date="2016-04-22T16:51:00Z"/>
          <w:lang w:val="ru-RU"/>
        </w:rPr>
        <w:pPrChange w:id="92" w:author="Nargiza" w:date="2016-04-22T16:55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  <w:ins w:id="93" w:author="Nargiza" w:date="2016-04-22T16:51:00Z">
        <w:r w:rsidRPr="00861A7D">
          <w:rPr>
            <w:u w:val="single"/>
            <w:lang w:val="ru-RU"/>
          </w:rPr>
          <w:t>Укрепление семьи и профилактика сиротства</w:t>
        </w:r>
      </w:ins>
      <w:ins w:id="94" w:author="Nargiza" w:date="2016-04-22T16:57:00Z">
        <w:r w:rsidRPr="00861A7D">
          <w:rPr>
            <w:lang w:val="ru-RU"/>
          </w:rPr>
          <w:t xml:space="preserve"> - краткое описание деятельности в данном направлении с ключевой фотографией. Также снизу идет информация по проектам в данном направлении, ссылка при нажатии направляет на страницу проекты. Если есть релевантная история успеха, отражается ссылка на историю успеха, с фотографией к истории.</w:t>
        </w:r>
      </w:ins>
    </w:p>
    <w:p w14:paraId="1236EEC4" w14:textId="075CBC1A" w:rsidR="00516ADE" w:rsidRPr="00861A7D" w:rsidRDefault="00516ADE">
      <w:pPr>
        <w:pStyle w:val="af1"/>
        <w:numPr>
          <w:ilvl w:val="0"/>
          <w:numId w:val="23"/>
        </w:numPr>
        <w:rPr>
          <w:ins w:id="95" w:author="Nargiza" w:date="2016-04-22T16:51:00Z"/>
          <w:lang w:val="ru-RU"/>
        </w:rPr>
        <w:pPrChange w:id="96" w:author="Nargiza" w:date="2016-04-22T16:55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  <w:ins w:id="97" w:author="Nargiza" w:date="2016-04-22T16:51:00Z">
        <w:r w:rsidRPr="00861A7D">
          <w:rPr>
            <w:u w:val="single"/>
            <w:lang w:val="ru-RU"/>
          </w:rPr>
          <w:t>Молодежная опека</w:t>
        </w:r>
      </w:ins>
      <w:ins w:id="98" w:author="Nargiza" w:date="2016-04-22T16:57:00Z">
        <w:r w:rsidRPr="00861A7D">
          <w:rPr>
            <w:lang w:val="ru-RU"/>
          </w:rPr>
          <w:t xml:space="preserve"> - краткое описание деятельности в данном направлении с ключевой фотографией. Также снизу идет информация по проектам в данном направлении, ссылка при нажатии направляет на страницу проекты. Если есть релевантная история успеха, отражается </w:t>
        </w:r>
      </w:ins>
    </w:p>
    <w:p w14:paraId="60727DE3" w14:textId="5C334894" w:rsidR="00516ADE" w:rsidRPr="00861A7D" w:rsidRDefault="00516ADE">
      <w:pPr>
        <w:pStyle w:val="af1"/>
        <w:numPr>
          <w:ilvl w:val="0"/>
          <w:numId w:val="23"/>
        </w:numPr>
        <w:rPr>
          <w:lang w:val="ru-RU"/>
        </w:rPr>
        <w:pPrChange w:id="99" w:author="Nargiza" w:date="2016-04-22T16:58:00Z">
          <w:pPr>
            <w:spacing w:before="0" w:after="0" w:line="240" w:lineRule="auto"/>
          </w:pPr>
        </w:pPrChange>
      </w:pPr>
      <w:ins w:id="100" w:author="Nargiza" w:date="2016-04-22T16:51:00Z">
        <w:r w:rsidRPr="00861A7D">
          <w:rPr>
            <w:u w:val="single"/>
            <w:lang w:val="ru-RU"/>
          </w:rPr>
          <w:t>Общественно-правовая деятельность (</w:t>
        </w:r>
        <w:r w:rsidRPr="00861A7D">
          <w:rPr>
            <w:u w:val="single"/>
            <w:lang w:val="en-US"/>
          </w:rPr>
          <w:t>Advocacy</w:t>
        </w:r>
        <w:r w:rsidRPr="00861A7D">
          <w:rPr>
            <w:u w:val="single"/>
            <w:lang w:val="ru-RU"/>
            <w:rPrChange w:id="101" w:author="Nargiza" w:date="2016-04-22T16:58:00Z">
              <w:rPr>
                <w:lang w:val="en-US"/>
              </w:rPr>
            </w:rPrChange>
          </w:rPr>
          <w:t>)</w:t>
        </w:r>
      </w:ins>
      <w:ins w:id="102" w:author="Nargiza" w:date="2016-04-22T16:58:00Z">
        <w:r w:rsidRPr="00861A7D">
          <w:rPr>
            <w:lang w:val="ru-RU"/>
          </w:rPr>
          <w:t xml:space="preserve"> - краткое описание деятельности в данном направлении с ключевой фотографией. Также снизу идет информация по проектам в данном направлении, ссылка при нажатии направляет на страницу проекты. Если есть релевантная история успеха, отражается ссылка на историю успеха, с фотографией к истории.</w:t>
        </w:r>
      </w:ins>
    </w:p>
    <w:p w14:paraId="36744B41" w14:textId="614BE1DC" w:rsidR="00E5419C" w:rsidRPr="00861A7D" w:rsidRDefault="00E5419C" w:rsidP="00861A7D">
      <w:pPr>
        <w:pStyle w:val="af1"/>
        <w:numPr>
          <w:ilvl w:val="0"/>
          <w:numId w:val="23"/>
        </w:numPr>
        <w:rPr>
          <w:ins w:id="103" w:author="Nargiza" w:date="2016-04-22T16:58:00Z"/>
          <w:u w:val="single"/>
          <w:lang w:val="ru-RU"/>
        </w:rPr>
      </w:pPr>
      <w:r w:rsidRPr="00861A7D">
        <w:rPr>
          <w:u w:val="single"/>
          <w:lang w:val="ru-RU"/>
        </w:rPr>
        <w:t>Проекты</w:t>
      </w:r>
      <w:r w:rsidRPr="00861A7D">
        <w:rPr>
          <w:lang w:val="ru-RU"/>
        </w:rPr>
        <w:t xml:space="preserve"> – Список всех открытых и завершенных проектов с краткой информацией,</w:t>
      </w:r>
      <w:r w:rsidR="00861A7D" w:rsidRPr="00861A7D">
        <w:rPr>
          <w:lang w:val="ru-RU"/>
        </w:rPr>
        <w:t xml:space="preserve"> результатами, датами,</w:t>
      </w:r>
      <w:r w:rsidRPr="00861A7D">
        <w:rPr>
          <w:lang w:val="ru-RU"/>
        </w:rPr>
        <w:t xml:space="preserve"> бюджетом, ссылками на истории успеха.</w:t>
      </w:r>
    </w:p>
    <w:p w14:paraId="23545F82" w14:textId="77777777" w:rsidR="00516ADE" w:rsidRDefault="00516ADE">
      <w:pPr>
        <w:rPr>
          <w:ins w:id="104" w:author="Nargiza" w:date="2016-04-22T16:58:00Z"/>
          <w:lang w:val="ru-RU"/>
        </w:rPr>
        <w:pPrChange w:id="105" w:author="Nargiza" w:date="2016-04-22T16:58:00Z">
          <w:pPr>
            <w:pStyle w:val="af1"/>
            <w:numPr>
              <w:numId w:val="12"/>
            </w:numPr>
            <w:ind w:hanging="360"/>
          </w:pPr>
        </w:pPrChange>
      </w:pPr>
    </w:p>
    <w:p w14:paraId="76E0C33C" w14:textId="60668F54" w:rsidR="00516ADE" w:rsidRDefault="00516ADE">
      <w:pPr>
        <w:pStyle w:val="3"/>
        <w:rPr>
          <w:lang w:val="ru-RU"/>
        </w:rPr>
        <w:pPrChange w:id="106" w:author="Nargiza" w:date="2016-04-22T16:58:00Z">
          <w:pPr>
            <w:pStyle w:val="af1"/>
            <w:numPr>
              <w:numId w:val="12"/>
            </w:numPr>
            <w:ind w:hanging="360"/>
          </w:pPr>
        </w:pPrChange>
      </w:pPr>
      <w:ins w:id="107" w:author="Nargiza" w:date="2016-04-22T16:58:00Z">
        <w:r w:rsidRPr="00516ADE">
          <w:rPr>
            <w:lang w:val="ru-RU"/>
          </w:rPr>
          <w:lastRenderedPageBreak/>
          <w:t>Где мы работаем?</w:t>
        </w:r>
      </w:ins>
    </w:p>
    <w:p w14:paraId="463E81AD" w14:textId="77777777" w:rsidR="00A24D4C" w:rsidRPr="00756A3D" w:rsidRDefault="00A24D4C" w:rsidP="00A24D4C">
      <w:pPr>
        <w:jc w:val="both"/>
        <w:rPr>
          <w:lang w:val="ru-RU"/>
        </w:rPr>
      </w:pPr>
      <w:r>
        <w:rPr>
          <w:lang w:val="ru-RU"/>
        </w:rPr>
        <w:t>Раздел содержит следующие подменю:</w:t>
      </w:r>
    </w:p>
    <w:p w14:paraId="6701A27C" w14:textId="29A45CB7" w:rsidR="00A24D4C" w:rsidRPr="00861A7D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Ташкент</w:t>
      </w:r>
    </w:p>
    <w:p w14:paraId="44C36AAE" w14:textId="586D50DE" w:rsidR="00A24D4C" w:rsidRPr="00861A7D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Самарканд</w:t>
      </w:r>
    </w:p>
    <w:p w14:paraId="17E063D0" w14:textId="78E440BD" w:rsidR="00A24D4C" w:rsidRPr="00861A7D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Ургенч и Шават (Хорезмская область)</w:t>
      </w:r>
    </w:p>
    <w:p w14:paraId="27AEB9CD" w14:textId="77777777" w:rsidR="00516ADE" w:rsidRPr="00861A7D" w:rsidRDefault="00516ADE" w:rsidP="00861A7D">
      <w:pPr>
        <w:pStyle w:val="af1"/>
        <w:numPr>
          <w:ilvl w:val="0"/>
          <w:numId w:val="24"/>
        </w:numPr>
        <w:rPr>
          <w:ins w:id="108" w:author="Nargiza" w:date="2016-04-22T16:58:00Z"/>
          <w:lang w:val="ru-RU"/>
        </w:rPr>
      </w:pPr>
      <w:ins w:id="109" w:author="Nargiza" w:date="2016-04-22T16:58:00Z">
        <w:r w:rsidRPr="00861A7D">
          <w:rPr>
            <w:u w:val="single"/>
            <w:lang w:val="ru-RU"/>
          </w:rPr>
          <w:t>Ташкент</w:t>
        </w:r>
        <w:r w:rsidRPr="00861A7D">
          <w:rPr>
            <w:lang w:val="ru-RU"/>
          </w:rPr>
          <w:t xml:space="preserve"> – </w:t>
        </w:r>
      </w:ins>
      <w:ins w:id="110" w:author="Nargiza" w:date="2016-04-22T16:59:00Z">
        <w:r w:rsidRPr="00861A7D">
          <w:rPr>
            <w:lang w:val="ru-RU"/>
          </w:rPr>
          <w:t xml:space="preserve">Информация о деятельности </w:t>
        </w:r>
        <w:r w:rsidRPr="00861A7D">
          <w:rPr>
            <w:lang w:val="en-US"/>
          </w:rPr>
          <w:t>SOS</w:t>
        </w:r>
        <w:r w:rsidRPr="00861A7D">
          <w:rPr>
            <w:lang w:val="ru-RU"/>
            <w:rPrChange w:id="111" w:author="Nargiza" w:date="2016-04-22T16:59:00Z">
              <w:rPr>
                <w:lang w:val="en-US"/>
              </w:rPr>
            </w:rPrChange>
          </w:rPr>
          <w:t xml:space="preserve"> </w:t>
        </w:r>
        <w:r w:rsidRPr="00861A7D">
          <w:rPr>
            <w:lang w:val="ru-RU"/>
          </w:rPr>
          <w:t xml:space="preserve">Детские деревни в </w:t>
        </w:r>
        <w:proofErr w:type="spellStart"/>
        <w:r w:rsidRPr="00861A7D">
          <w:rPr>
            <w:lang w:val="ru-RU"/>
          </w:rPr>
          <w:t>г.Ташкенте</w:t>
        </w:r>
        <w:proofErr w:type="spellEnd"/>
        <w:r w:rsidRPr="00861A7D">
          <w:rPr>
            <w:lang w:val="ru-RU"/>
          </w:rPr>
          <w:t xml:space="preserve">. Краткая история, ключевые цифры, статистика, фотографии. Не более 2 абзацев. </w:t>
        </w:r>
      </w:ins>
    </w:p>
    <w:p w14:paraId="751AC19D" w14:textId="77777777" w:rsidR="00516ADE" w:rsidRPr="002A6BCB" w:rsidRDefault="00516ADE">
      <w:pPr>
        <w:pStyle w:val="af1"/>
        <w:ind w:left="1134"/>
        <w:rPr>
          <w:ins w:id="112" w:author="Nargiza" w:date="2016-04-22T16:58:00Z"/>
          <w:lang w:val="ru-RU"/>
        </w:rPr>
        <w:pPrChange w:id="113" w:author="Nargiza" w:date="2016-04-22T16:58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</w:p>
    <w:p w14:paraId="1E82A391" w14:textId="77777777" w:rsidR="00516ADE" w:rsidRPr="00861A7D" w:rsidRDefault="00516ADE" w:rsidP="00861A7D">
      <w:pPr>
        <w:pStyle w:val="af1"/>
        <w:numPr>
          <w:ilvl w:val="0"/>
          <w:numId w:val="24"/>
        </w:numPr>
        <w:rPr>
          <w:ins w:id="114" w:author="Nargiza" w:date="2016-04-22T16:59:00Z"/>
          <w:lang w:val="ru-RU"/>
        </w:rPr>
      </w:pPr>
      <w:ins w:id="115" w:author="Nargiza" w:date="2016-04-22T16:58:00Z">
        <w:r w:rsidRPr="00861A7D">
          <w:rPr>
            <w:u w:val="single"/>
            <w:lang w:val="ru-RU"/>
          </w:rPr>
          <w:t>Самарканд</w:t>
        </w:r>
      </w:ins>
      <w:ins w:id="116" w:author="Nargiza" w:date="2016-04-22T16:59:00Z">
        <w:r w:rsidRPr="00861A7D">
          <w:rPr>
            <w:lang w:val="ru-RU"/>
          </w:rPr>
          <w:t xml:space="preserve"> - Информация о деятельности </w:t>
        </w:r>
        <w:r w:rsidRPr="00861A7D">
          <w:rPr>
            <w:lang w:val="en-US"/>
          </w:rPr>
          <w:t>SOS</w:t>
        </w:r>
        <w:r w:rsidRPr="00861A7D">
          <w:rPr>
            <w:lang w:val="ru-RU"/>
          </w:rPr>
          <w:t xml:space="preserve"> Детские деревни в </w:t>
        </w:r>
        <w:proofErr w:type="spellStart"/>
        <w:r w:rsidRPr="00861A7D">
          <w:rPr>
            <w:lang w:val="ru-RU"/>
          </w:rPr>
          <w:t>г.Самарканд</w:t>
        </w:r>
        <w:proofErr w:type="spellEnd"/>
        <w:r w:rsidRPr="00861A7D">
          <w:rPr>
            <w:lang w:val="ru-RU"/>
          </w:rPr>
          <w:t>. Краткая история, ключевые цифры, статистика, фотографии. Не более 2 абзацев.</w:t>
        </w:r>
      </w:ins>
    </w:p>
    <w:p w14:paraId="14C9AB26" w14:textId="77777777" w:rsidR="00516ADE" w:rsidRPr="00516ADE" w:rsidRDefault="00516ADE">
      <w:pPr>
        <w:pStyle w:val="af1"/>
        <w:rPr>
          <w:ins w:id="117" w:author="Nargiza" w:date="2016-04-22T16:59:00Z"/>
          <w:lang w:val="ru-RU"/>
        </w:rPr>
        <w:pPrChange w:id="118" w:author="Nargiza" w:date="2016-04-22T16:59:00Z">
          <w:pPr>
            <w:pStyle w:val="af1"/>
            <w:numPr>
              <w:ilvl w:val="1"/>
              <w:numId w:val="12"/>
            </w:numPr>
            <w:ind w:left="1134" w:hanging="425"/>
          </w:pPr>
        </w:pPrChange>
      </w:pPr>
    </w:p>
    <w:p w14:paraId="782F1ABF" w14:textId="72194D11" w:rsidR="00516ADE" w:rsidRPr="00861A7D" w:rsidRDefault="00516ADE" w:rsidP="00861A7D">
      <w:pPr>
        <w:pStyle w:val="af1"/>
        <w:numPr>
          <w:ilvl w:val="0"/>
          <w:numId w:val="24"/>
        </w:numPr>
        <w:rPr>
          <w:lang w:val="ru-RU"/>
        </w:rPr>
      </w:pPr>
      <w:ins w:id="119" w:author="Nargiza" w:date="2016-04-22T16:58:00Z">
        <w:r w:rsidRPr="00861A7D">
          <w:rPr>
            <w:u w:val="single"/>
            <w:lang w:val="ru-RU"/>
          </w:rPr>
          <w:t>Ургенч и Шават (Хорезмская область)</w:t>
        </w:r>
      </w:ins>
      <w:ins w:id="120" w:author="Nargiza" w:date="2016-04-22T17:00:00Z">
        <w:r w:rsidRPr="00861A7D">
          <w:rPr>
            <w:lang w:val="ru-RU"/>
          </w:rPr>
          <w:t xml:space="preserve"> - Информация о деятельности </w:t>
        </w:r>
        <w:r w:rsidRPr="00861A7D">
          <w:rPr>
            <w:lang w:val="en-US"/>
          </w:rPr>
          <w:t>SOS</w:t>
        </w:r>
        <w:r w:rsidRPr="00861A7D">
          <w:rPr>
            <w:lang w:val="ru-RU"/>
          </w:rPr>
          <w:t xml:space="preserve"> Детские деревни в </w:t>
        </w:r>
        <w:proofErr w:type="spellStart"/>
        <w:r w:rsidRPr="00861A7D">
          <w:rPr>
            <w:lang w:val="ru-RU"/>
          </w:rPr>
          <w:t>г.</w:t>
        </w:r>
      </w:ins>
      <w:r w:rsidR="00E5419C" w:rsidRPr="00861A7D">
        <w:rPr>
          <w:lang w:val="ru-RU"/>
        </w:rPr>
        <w:t>Ургенч</w:t>
      </w:r>
      <w:proofErr w:type="spellEnd"/>
      <w:ins w:id="121" w:author="Nargiza" w:date="2016-04-22T17:00:00Z">
        <w:r w:rsidRPr="00861A7D">
          <w:rPr>
            <w:lang w:val="ru-RU"/>
          </w:rPr>
          <w:t>. Краткая история, ключевые цифры, статистика, фотографии. Не более 2 абзацев.</w:t>
        </w:r>
      </w:ins>
    </w:p>
    <w:p w14:paraId="4FAE6861" w14:textId="5E128A9A" w:rsidR="00E5419C" w:rsidRDefault="00E5419C" w:rsidP="00E5419C">
      <w:pPr>
        <w:ind w:left="709"/>
        <w:rPr>
          <w:rFonts w:cs="Arial"/>
          <w:szCs w:val="23"/>
        </w:rPr>
      </w:pPr>
      <w:r>
        <w:rPr>
          <w:lang w:val="ru-RU"/>
        </w:rPr>
        <w:t xml:space="preserve">Также планируется разместить </w:t>
      </w:r>
      <w:r>
        <w:rPr>
          <w:rFonts w:cs="Arial"/>
          <w:szCs w:val="23"/>
          <w:lang w:val="ru-RU"/>
        </w:rPr>
        <w:t>и</w:t>
      </w:r>
      <w:proofErr w:type="spellStart"/>
      <w:r>
        <w:rPr>
          <w:rFonts w:cs="Arial"/>
          <w:szCs w:val="23"/>
        </w:rPr>
        <w:t>нтерактивная</w:t>
      </w:r>
      <w:proofErr w:type="spellEnd"/>
      <w:r>
        <w:rPr>
          <w:rFonts w:cs="Arial"/>
          <w:szCs w:val="23"/>
        </w:rPr>
        <w:t xml:space="preserve"> </w:t>
      </w:r>
      <w:proofErr w:type="spellStart"/>
      <w:r>
        <w:rPr>
          <w:rFonts w:cs="Arial"/>
          <w:szCs w:val="23"/>
        </w:rPr>
        <w:t>карт</w:t>
      </w:r>
      <w:proofErr w:type="spellEnd"/>
      <w:r>
        <w:rPr>
          <w:rFonts w:cs="Arial"/>
          <w:szCs w:val="23"/>
          <w:lang w:val="ru-RU"/>
        </w:rPr>
        <w:t>у</w:t>
      </w:r>
      <w:r w:rsidRPr="00F55C10">
        <w:rPr>
          <w:rFonts w:cs="Arial"/>
          <w:szCs w:val="23"/>
        </w:rPr>
        <w:t xml:space="preserve"> </w:t>
      </w:r>
      <w:proofErr w:type="spellStart"/>
      <w:r w:rsidRPr="00F55C10">
        <w:rPr>
          <w:rFonts w:cs="Arial"/>
          <w:szCs w:val="23"/>
        </w:rPr>
        <w:t>Узбекистана</w:t>
      </w:r>
      <w:proofErr w:type="spellEnd"/>
      <w:r w:rsidRPr="00F55C10">
        <w:rPr>
          <w:rFonts w:cs="Arial"/>
          <w:szCs w:val="23"/>
        </w:rPr>
        <w:t xml:space="preserve"> с </w:t>
      </w:r>
      <w:proofErr w:type="spellStart"/>
      <w:r w:rsidRPr="00F55C10">
        <w:rPr>
          <w:rFonts w:cs="Arial"/>
          <w:szCs w:val="23"/>
        </w:rPr>
        <w:t>точками</w:t>
      </w:r>
      <w:proofErr w:type="spellEnd"/>
      <w:r w:rsidRPr="00F55C10">
        <w:rPr>
          <w:rFonts w:cs="Arial"/>
          <w:szCs w:val="23"/>
        </w:rPr>
        <w:t xml:space="preserve"> </w:t>
      </w:r>
      <w:proofErr w:type="spellStart"/>
      <w:r w:rsidRPr="00F55C10">
        <w:rPr>
          <w:rFonts w:cs="Arial"/>
          <w:szCs w:val="23"/>
        </w:rPr>
        <w:t>всех</w:t>
      </w:r>
      <w:proofErr w:type="spellEnd"/>
      <w:r w:rsidRPr="00F55C10">
        <w:rPr>
          <w:rFonts w:cs="Arial"/>
          <w:szCs w:val="23"/>
        </w:rPr>
        <w:t xml:space="preserve"> </w:t>
      </w:r>
      <w:proofErr w:type="spellStart"/>
      <w:r w:rsidRPr="00F55C10">
        <w:rPr>
          <w:rFonts w:cs="Arial"/>
          <w:szCs w:val="23"/>
        </w:rPr>
        <w:t>филиалов</w:t>
      </w:r>
      <w:proofErr w:type="spellEnd"/>
      <w:r w:rsidRPr="00F55C10">
        <w:rPr>
          <w:rFonts w:cs="Arial"/>
          <w:szCs w:val="23"/>
        </w:rPr>
        <w:t xml:space="preserve"> и </w:t>
      </w:r>
      <w:proofErr w:type="spellStart"/>
      <w:r w:rsidRPr="00F55C10">
        <w:rPr>
          <w:rFonts w:cs="Arial"/>
          <w:szCs w:val="23"/>
        </w:rPr>
        <w:t>программ</w:t>
      </w:r>
      <w:proofErr w:type="spellEnd"/>
      <w:r w:rsidRPr="00F55C10">
        <w:rPr>
          <w:rFonts w:cs="Arial"/>
          <w:szCs w:val="23"/>
        </w:rPr>
        <w:t xml:space="preserve"> </w:t>
      </w:r>
      <w:proofErr w:type="spellStart"/>
      <w:r w:rsidRPr="00F55C10">
        <w:rPr>
          <w:rFonts w:cs="Arial"/>
          <w:szCs w:val="23"/>
        </w:rPr>
        <w:t>Ассоциации</w:t>
      </w:r>
      <w:proofErr w:type="spellEnd"/>
    </w:p>
    <w:p w14:paraId="085C11BC" w14:textId="6AB62535" w:rsidR="00861A7D" w:rsidRPr="00E5419C" w:rsidRDefault="00861A7D" w:rsidP="00E5419C">
      <w:pPr>
        <w:ind w:left="709"/>
        <w:rPr>
          <w:ins w:id="122" w:author="Nargiza" w:date="2016-04-22T16:58:00Z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8BE44B5" wp14:editId="70C58180">
            <wp:extent cx="3508513" cy="2110372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6447" cy="21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D95" w14:textId="77777777" w:rsidR="00516ADE" w:rsidRDefault="00516ADE">
      <w:pPr>
        <w:spacing w:before="0" w:after="0" w:line="240" w:lineRule="auto"/>
        <w:rPr>
          <w:ins w:id="123" w:author="Nargiza" w:date="2016-04-22T17:00:00Z"/>
          <w:highlight w:val="lightGray"/>
          <w:lang w:val="ru-RU"/>
        </w:rPr>
      </w:pPr>
    </w:p>
    <w:p w14:paraId="64CE39A6" w14:textId="194CF3A8" w:rsidR="00263011" w:rsidRDefault="00263011">
      <w:pPr>
        <w:rPr>
          <w:rFonts w:cs="Arial"/>
          <w:b/>
          <w:bCs/>
          <w:szCs w:val="26"/>
          <w:lang w:val="ru-RU"/>
        </w:rPr>
        <w:pPrChange w:id="124" w:author="Nargiza" w:date="2016-04-22T17:03:00Z">
          <w:pPr>
            <w:pStyle w:val="af1"/>
            <w:numPr>
              <w:numId w:val="12"/>
            </w:numPr>
            <w:ind w:hanging="360"/>
          </w:pPr>
        </w:pPrChange>
      </w:pPr>
      <w:ins w:id="125" w:author="Nargiza" w:date="2016-04-22T17:03:00Z">
        <w:r>
          <w:rPr>
            <w:lang w:val="ru-RU"/>
          </w:rPr>
          <w:t xml:space="preserve"> </w:t>
        </w:r>
        <w:r w:rsidRPr="00263011">
          <w:rPr>
            <w:highlight w:val="lightGray"/>
            <w:lang w:val="ru-RU"/>
          </w:rPr>
          <w:t xml:space="preserve">3.2.6. </w:t>
        </w:r>
        <w:r w:rsidRPr="00861A7D">
          <w:rPr>
            <w:rFonts w:cs="Arial"/>
            <w:b/>
            <w:bCs/>
            <w:szCs w:val="26"/>
            <w:lang w:val="ru-RU"/>
          </w:rPr>
          <w:t>Что можете сделать вы?</w:t>
        </w:r>
      </w:ins>
    </w:p>
    <w:p w14:paraId="42C37B00" w14:textId="77777777" w:rsidR="00A24D4C" w:rsidRPr="00756A3D" w:rsidRDefault="00A24D4C" w:rsidP="00A24D4C">
      <w:pPr>
        <w:jc w:val="both"/>
        <w:rPr>
          <w:lang w:val="ru-RU"/>
        </w:rPr>
      </w:pPr>
      <w:r>
        <w:rPr>
          <w:lang w:val="ru-RU"/>
        </w:rPr>
        <w:t>Раздел содержит следующие подменю:</w:t>
      </w:r>
    </w:p>
    <w:p w14:paraId="31FB26BC" w14:textId="77777777" w:rsidR="00A24D4C" w:rsidRPr="00A24D4C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ins w:id="126" w:author="Nargiza" w:date="2016-04-22T17:03:00Z">
        <w:r w:rsidRPr="00A24D4C">
          <w:rPr>
            <w:lang w:val="ru-RU"/>
          </w:rPr>
          <w:t>Пожертвования</w:t>
        </w:r>
      </w:ins>
      <w:ins w:id="127" w:author="Nargiza" w:date="2016-04-22T17:04:00Z">
        <w:r w:rsidRPr="00A24D4C">
          <w:rPr>
            <w:lang w:val="ru-RU"/>
          </w:rPr>
          <w:t xml:space="preserve"> </w:t>
        </w:r>
      </w:ins>
      <w:r w:rsidRPr="00A24D4C">
        <w:rPr>
          <w:lang w:val="ru-RU"/>
        </w:rPr>
        <w:t xml:space="preserve">через Интернет-банкинг </w:t>
      </w:r>
    </w:p>
    <w:p w14:paraId="1519B5DF" w14:textId="77777777" w:rsidR="00A24D4C" w:rsidRPr="00A24D4C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A24D4C">
        <w:rPr>
          <w:lang w:val="ru-RU"/>
        </w:rPr>
        <w:t xml:space="preserve">Благотворительные открытки </w:t>
      </w:r>
    </w:p>
    <w:p w14:paraId="12B5BF2C" w14:textId="77777777" w:rsidR="00A24D4C" w:rsidRPr="00A24D4C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 w:rsidRPr="00A24D4C">
        <w:rPr>
          <w:lang w:val="ru-RU"/>
        </w:rPr>
        <w:t xml:space="preserve">Ящики для пожертвований </w:t>
      </w:r>
    </w:p>
    <w:p w14:paraId="568670A4" w14:textId="2E3C4A9D" w:rsidR="00263011" w:rsidRDefault="00263011" w:rsidP="00A24D4C">
      <w:pPr>
        <w:pStyle w:val="af1"/>
        <w:numPr>
          <w:ilvl w:val="0"/>
          <w:numId w:val="24"/>
        </w:numPr>
        <w:rPr>
          <w:lang w:val="ru-RU"/>
        </w:rPr>
      </w:pPr>
      <w:ins w:id="128" w:author="Nargiza" w:date="2016-04-22T17:03:00Z">
        <w:r w:rsidRPr="00A24D4C">
          <w:rPr>
            <w:u w:val="single"/>
            <w:lang w:val="ru-RU"/>
          </w:rPr>
          <w:t>Пожертвования</w:t>
        </w:r>
      </w:ins>
      <w:ins w:id="129" w:author="Nargiza" w:date="2016-04-22T17:04:00Z">
        <w:r w:rsidRPr="00A24D4C">
          <w:rPr>
            <w:u w:val="single"/>
            <w:lang w:val="ru-RU"/>
          </w:rPr>
          <w:t xml:space="preserve"> </w:t>
        </w:r>
      </w:ins>
      <w:r w:rsidR="00861A7D" w:rsidRPr="00A24D4C">
        <w:rPr>
          <w:u w:val="single"/>
          <w:lang w:val="ru-RU"/>
        </w:rPr>
        <w:t>через Интернет-банкинг</w:t>
      </w:r>
      <w:r w:rsidR="00861A7D" w:rsidRPr="00A24D4C">
        <w:rPr>
          <w:lang w:val="ru-RU"/>
        </w:rPr>
        <w:t xml:space="preserve"> </w:t>
      </w:r>
      <w:ins w:id="130" w:author="Nargiza" w:date="2016-04-22T17:04:00Z">
        <w:r w:rsidRPr="00A24D4C">
          <w:rPr>
            <w:lang w:val="ru-RU"/>
          </w:rPr>
          <w:t xml:space="preserve">– краткое описание как это сделать, с информацией о расчетном счете и других деталях. Интеграция с платежными системами. </w:t>
        </w:r>
      </w:ins>
      <w:r w:rsidR="00A13F22">
        <w:rPr>
          <w:lang w:val="ru-RU"/>
        </w:rPr>
        <w:t>Примеры:</w:t>
      </w:r>
    </w:p>
    <w:p w14:paraId="28556DCA" w14:textId="3800B652" w:rsidR="00A13F22" w:rsidRPr="00A24D4C" w:rsidRDefault="00A13F22" w:rsidP="00A13F22">
      <w:pPr>
        <w:pStyle w:val="af1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E5F2D8D" wp14:editId="6463BEA0">
            <wp:extent cx="4557092" cy="16070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9246" cy="16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D8F" w14:textId="285A039D" w:rsidR="00A13F22" w:rsidRPr="00A13F22" w:rsidRDefault="00A13F22" w:rsidP="00A13F22">
      <w:pPr>
        <w:pStyle w:val="af1"/>
        <w:tabs>
          <w:tab w:val="left" w:pos="8139"/>
        </w:tabs>
        <w:ind w:left="36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31AD22F" wp14:editId="053132BB">
            <wp:extent cx="3266378" cy="22925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9640" cy="23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204957E2" wp14:editId="38BD3545">
            <wp:extent cx="1515269" cy="2586459"/>
            <wp:effectExtent l="0" t="0" r="889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35597" cy="26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</w:p>
    <w:p w14:paraId="324B3ECF" w14:textId="4C6B52BC" w:rsidR="00861A7D" w:rsidRDefault="00861A7D" w:rsidP="00A24D4C">
      <w:pPr>
        <w:pStyle w:val="af1"/>
        <w:numPr>
          <w:ilvl w:val="0"/>
          <w:numId w:val="24"/>
        </w:numPr>
        <w:rPr>
          <w:lang w:val="ru-RU"/>
        </w:rPr>
      </w:pPr>
      <w:r w:rsidRPr="00A24D4C">
        <w:rPr>
          <w:u w:val="single"/>
          <w:lang w:val="ru-RU"/>
        </w:rPr>
        <w:t>Благотворительные открытки</w:t>
      </w:r>
      <w:r w:rsidRPr="00A24D4C">
        <w:rPr>
          <w:lang w:val="ru-RU"/>
        </w:rPr>
        <w:t xml:space="preserve"> – онлайн магазин с открытками, пользователь может выбрать тип, кол-во, закинуть в корзину и отправить заказ с указанием своих контактных данных. Заказ придет на ящик </w:t>
      </w:r>
      <w:hyperlink r:id="rId40" w:history="1">
        <w:r w:rsidRPr="00A24D4C">
          <w:rPr>
            <w:lang w:val="ru-RU"/>
          </w:rPr>
          <w:t>charitypostcards@sos-kd.uz</w:t>
        </w:r>
      </w:hyperlink>
      <w:r w:rsidRPr="00A24D4C">
        <w:rPr>
          <w:lang w:val="ru-RU"/>
        </w:rPr>
        <w:t xml:space="preserve"> и будет обработан соответствующим образом.</w:t>
      </w:r>
      <w:r w:rsidR="00A13F22">
        <w:rPr>
          <w:lang w:val="ru-RU"/>
        </w:rPr>
        <w:t xml:space="preserve"> Пример:</w:t>
      </w:r>
    </w:p>
    <w:p w14:paraId="44D43CEC" w14:textId="0838F4F8" w:rsidR="00A13F22" w:rsidRPr="00A24D4C" w:rsidRDefault="00A13F22" w:rsidP="00A13F22">
      <w:pPr>
        <w:pStyle w:val="af1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0EC7A14" wp14:editId="41FEE976">
            <wp:extent cx="2842088" cy="223630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1060" cy="22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735F" w14:textId="228A83B8" w:rsidR="00861A7D" w:rsidRPr="00A24D4C" w:rsidRDefault="00861A7D" w:rsidP="00A24D4C">
      <w:pPr>
        <w:pStyle w:val="af1"/>
        <w:numPr>
          <w:ilvl w:val="0"/>
          <w:numId w:val="24"/>
        </w:numPr>
        <w:rPr>
          <w:ins w:id="131" w:author="Nargiza" w:date="2016-04-22T17:03:00Z"/>
          <w:lang w:val="ru-RU"/>
          <w:rPrChange w:id="132" w:author="Nargiza" w:date="2016-04-22T17:04:00Z">
            <w:rPr>
              <w:ins w:id="133" w:author="Nargiza" w:date="2016-04-22T17:03:00Z"/>
              <w:lang w:val="en-US"/>
            </w:rPr>
          </w:rPrChange>
        </w:rPr>
      </w:pPr>
      <w:r w:rsidRPr="00A24D4C">
        <w:rPr>
          <w:u w:val="single"/>
          <w:lang w:val="ru-RU"/>
        </w:rPr>
        <w:t>Ящики для пожертвований</w:t>
      </w:r>
      <w:r w:rsidRPr="00A24D4C">
        <w:rPr>
          <w:lang w:val="ru-RU"/>
        </w:rPr>
        <w:t xml:space="preserve"> – краткая информация об инициативе, ссылка на отчеты, адреса всех ящиков и фотография этого ящика.</w:t>
      </w:r>
    </w:p>
    <w:p w14:paraId="27179374" w14:textId="2D2D0376" w:rsidR="00263011" w:rsidRDefault="00263011">
      <w:pPr>
        <w:rPr>
          <w:rFonts w:cs="Arial"/>
          <w:b/>
          <w:bCs/>
          <w:szCs w:val="26"/>
          <w:lang w:val="ru-RU"/>
        </w:rPr>
        <w:pPrChange w:id="134" w:author="Nargiza" w:date="2016-04-22T17:05:00Z">
          <w:pPr>
            <w:pStyle w:val="af1"/>
            <w:numPr>
              <w:numId w:val="12"/>
            </w:numPr>
            <w:ind w:hanging="360"/>
          </w:pPr>
        </w:pPrChange>
      </w:pPr>
      <w:ins w:id="135" w:author="Nargiza" w:date="2016-04-22T17:05:00Z">
        <w:r w:rsidRPr="00A24D4C">
          <w:rPr>
            <w:rFonts w:cs="Arial"/>
            <w:b/>
            <w:bCs/>
            <w:szCs w:val="26"/>
            <w:lang w:val="ru-RU"/>
          </w:rPr>
          <w:t>3.2.7. Новости</w:t>
        </w:r>
      </w:ins>
    </w:p>
    <w:p w14:paraId="32EA85C8" w14:textId="192284A1" w:rsidR="00A24D4C" w:rsidRPr="00A24D4C" w:rsidRDefault="00A24D4C" w:rsidP="00A24D4C">
      <w:pPr>
        <w:rPr>
          <w:ins w:id="136" w:author="Nargiza" w:date="2016-04-22T17:05:00Z"/>
          <w:rFonts w:cs="Arial"/>
          <w:bCs/>
          <w:szCs w:val="26"/>
          <w:lang w:val="ru-RU"/>
        </w:rPr>
      </w:pPr>
      <w:r w:rsidRPr="00A24D4C">
        <w:rPr>
          <w:rFonts w:cs="Arial"/>
          <w:bCs/>
          <w:szCs w:val="26"/>
          <w:lang w:val="ru-RU"/>
        </w:rPr>
        <w:t>Раздел состоит из одного пункта меню</w:t>
      </w:r>
    </w:p>
    <w:p w14:paraId="0FC0CC0B" w14:textId="155F092B" w:rsidR="00A24D4C" w:rsidRDefault="00263011">
      <w:pPr>
        <w:pStyle w:val="af1"/>
        <w:numPr>
          <w:ilvl w:val="0"/>
          <w:numId w:val="24"/>
        </w:numPr>
        <w:ind w:left="1134"/>
        <w:rPr>
          <w:lang w:val="ru-RU"/>
        </w:rPr>
        <w:pPrChange w:id="137" w:author="Nargiza" w:date="2016-04-22T17:12:00Z">
          <w:pPr>
            <w:pStyle w:val="af1"/>
            <w:numPr>
              <w:numId w:val="12"/>
            </w:numPr>
            <w:ind w:hanging="360"/>
          </w:pPr>
        </w:pPrChange>
      </w:pPr>
      <w:ins w:id="138" w:author="Nargiza" w:date="2016-04-22T17:05:00Z">
        <w:r w:rsidRPr="00A24D4C">
          <w:rPr>
            <w:u w:val="single"/>
            <w:lang w:val="ru-RU"/>
          </w:rPr>
          <w:t>Новости</w:t>
        </w:r>
        <w:r w:rsidRPr="00A24D4C">
          <w:rPr>
            <w:lang w:val="ru-RU"/>
          </w:rPr>
          <w:t xml:space="preserve"> – новости о событиях и деятельности Ассоциации, программ, проектов. Новость не более трех абзацев и сопровождается одной ключевой фотографией сверху новости</w:t>
        </w:r>
      </w:ins>
      <w:r w:rsidR="00A24D4C" w:rsidRPr="00A24D4C">
        <w:rPr>
          <w:lang w:val="ru-RU"/>
        </w:rPr>
        <w:t xml:space="preserve">. </w:t>
      </w:r>
      <w:ins w:id="139" w:author="Nargiza" w:date="2016-04-22T17:06:00Z">
        <w:r w:rsidRPr="00A24D4C">
          <w:rPr>
            <w:lang w:val="ru-RU"/>
          </w:rPr>
          <w:t xml:space="preserve">Снизу идет раздел фотогалерея и размещаются другие фотографии по новости. </w:t>
        </w:r>
      </w:ins>
      <w:r w:rsidR="00A24D4C" w:rsidRPr="00A24D4C">
        <w:rPr>
          <w:lang w:val="ru-RU"/>
        </w:rPr>
        <w:t>Кнопка поделиться в социальных сетях и подписаться на рассылку.</w:t>
      </w:r>
      <w:ins w:id="140" w:author="Nargiza" w:date="2016-04-22T17:11:00Z">
        <w:r w:rsidR="005627D0" w:rsidRPr="00A24D4C">
          <w:rPr>
            <w:lang w:val="ru-RU"/>
          </w:rPr>
          <w:t xml:space="preserve"> </w:t>
        </w:r>
      </w:ins>
    </w:p>
    <w:p w14:paraId="79EF6F30" w14:textId="5D8794D8" w:rsidR="00A24D4C" w:rsidRDefault="001A4E48" w:rsidP="00A24D4C">
      <w:pPr>
        <w:pStyle w:val="af1"/>
        <w:ind w:left="1134"/>
        <w:rPr>
          <w:noProof/>
          <w:lang w:val="ru-RU" w:eastAsia="ru-RU"/>
        </w:rPr>
      </w:pPr>
      <w:r w:rsidRPr="001A4E48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DCD5EB9" wp14:editId="74FEEFCD">
            <wp:extent cx="944218" cy="1479275"/>
            <wp:effectExtent l="0" t="0" r="889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3032" cy="14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1197" w14:textId="77777777" w:rsidR="00A57B97" w:rsidRDefault="00A57B97" w:rsidP="00A24D4C">
      <w:pPr>
        <w:pStyle w:val="af1"/>
        <w:ind w:left="1134"/>
        <w:rPr>
          <w:lang w:val="ru-RU"/>
        </w:rPr>
      </w:pPr>
    </w:p>
    <w:p w14:paraId="57CE22F3" w14:textId="77777777" w:rsidR="00A24D4C" w:rsidRPr="00A24D4C" w:rsidRDefault="00152A52">
      <w:pPr>
        <w:pStyle w:val="af1"/>
        <w:numPr>
          <w:ilvl w:val="2"/>
          <w:numId w:val="28"/>
        </w:numPr>
        <w:ind w:left="709" w:hanging="709"/>
        <w:rPr>
          <w:lang w:val="ru-RU"/>
        </w:rPr>
        <w:pPrChange w:id="141" w:author="Nargiza" w:date="2016-04-22T17:12:00Z">
          <w:pPr>
            <w:pStyle w:val="af1"/>
            <w:numPr>
              <w:numId w:val="12"/>
            </w:numPr>
            <w:ind w:hanging="360"/>
          </w:pPr>
        </w:pPrChange>
      </w:pPr>
      <w:ins w:id="142" w:author="Nargiza" w:date="2016-04-22T17:12:00Z">
        <w:r w:rsidRPr="00A24D4C">
          <w:rPr>
            <w:rFonts w:cs="Arial"/>
            <w:b/>
            <w:bCs/>
            <w:szCs w:val="26"/>
            <w:lang w:val="ru-RU"/>
          </w:rPr>
          <w:lastRenderedPageBreak/>
          <w:t>Контакты</w:t>
        </w:r>
      </w:ins>
    </w:p>
    <w:p w14:paraId="1881F967" w14:textId="77777777" w:rsidR="00A24D4C" w:rsidRPr="00756A3D" w:rsidRDefault="00A24D4C" w:rsidP="00A24D4C">
      <w:pPr>
        <w:jc w:val="both"/>
        <w:rPr>
          <w:lang w:val="ru-RU"/>
        </w:rPr>
      </w:pPr>
      <w:r>
        <w:rPr>
          <w:lang w:val="ru-RU"/>
        </w:rPr>
        <w:t>Раздел содержит следующие подменю:</w:t>
      </w:r>
    </w:p>
    <w:p w14:paraId="4D499DE3" w14:textId="12E3E95C" w:rsidR="00A24D4C" w:rsidRPr="00A24D4C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Реквизиты</w:t>
      </w:r>
    </w:p>
    <w:p w14:paraId="1C3AF385" w14:textId="1F7A9655" w:rsidR="00A24D4C" w:rsidRPr="00A24D4C" w:rsidRDefault="00A24D4C" w:rsidP="00A24D4C">
      <w:pPr>
        <w:pStyle w:val="af1"/>
        <w:numPr>
          <w:ilvl w:val="1"/>
          <w:numId w:val="26"/>
        </w:numPr>
        <w:jc w:val="both"/>
        <w:rPr>
          <w:lang w:val="ru-RU"/>
        </w:rPr>
      </w:pPr>
      <w:r>
        <w:rPr>
          <w:lang w:val="ru-RU"/>
        </w:rPr>
        <w:t>Вопросы и ответы</w:t>
      </w:r>
    </w:p>
    <w:p w14:paraId="4808FD11" w14:textId="77777777" w:rsidR="00A24D4C" w:rsidRDefault="00A24D4C" w:rsidP="00A24D4C">
      <w:pPr>
        <w:pStyle w:val="af1"/>
        <w:ind w:left="709"/>
        <w:rPr>
          <w:rFonts w:cs="Arial"/>
          <w:b/>
          <w:bCs/>
          <w:szCs w:val="26"/>
          <w:lang w:val="ru-RU"/>
        </w:rPr>
      </w:pPr>
    </w:p>
    <w:p w14:paraId="035AD3FB" w14:textId="71633C8B" w:rsidR="00A24D4C" w:rsidRDefault="00A24D4C" w:rsidP="00A24D4C">
      <w:pPr>
        <w:pStyle w:val="af1"/>
        <w:numPr>
          <w:ilvl w:val="0"/>
          <w:numId w:val="24"/>
        </w:numPr>
        <w:ind w:left="1134"/>
        <w:rPr>
          <w:lang w:val="ru-RU"/>
        </w:rPr>
      </w:pPr>
      <w:r>
        <w:rPr>
          <w:lang w:val="ru-RU"/>
        </w:rPr>
        <w:t>На самой странице будет информация о контактных данных, адресах, телефонах и схемах проезда всех локаций и Национального офиса</w:t>
      </w:r>
    </w:p>
    <w:p w14:paraId="4EF51505" w14:textId="77777777" w:rsidR="00A24D4C" w:rsidRDefault="00A24D4C" w:rsidP="00A24D4C">
      <w:pPr>
        <w:pStyle w:val="af1"/>
        <w:numPr>
          <w:ilvl w:val="0"/>
          <w:numId w:val="24"/>
        </w:numPr>
        <w:ind w:left="1134"/>
        <w:rPr>
          <w:lang w:val="ru-RU"/>
        </w:rPr>
      </w:pPr>
      <w:r w:rsidRPr="00A24D4C">
        <w:rPr>
          <w:u w:val="single"/>
          <w:lang w:val="ru-RU"/>
        </w:rPr>
        <w:t>Реквизиты</w:t>
      </w:r>
      <w:ins w:id="143" w:author="Nargiza" w:date="2016-04-22T17:12:00Z">
        <w:r w:rsidR="00152A52" w:rsidRPr="00A24D4C">
          <w:rPr>
            <w:lang w:val="ru-RU"/>
          </w:rPr>
          <w:t xml:space="preserve"> – </w:t>
        </w:r>
      </w:ins>
      <w:r>
        <w:rPr>
          <w:lang w:val="ru-RU"/>
        </w:rPr>
        <w:t>здесь будет информация о банковских реквизитах</w:t>
      </w:r>
    </w:p>
    <w:p w14:paraId="4151A10F" w14:textId="4E36F1BD" w:rsidR="00152A52" w:rsidRPr="00A24D4C" w:rsidRDefault="00A24D4C" w:rsidP="00A24D4C">
      <w:pPr>
        <w:pStyle w:val="af1"/>
        <w:numPr>
          <w:ilvl w:val="0"/>
          <w:numId w:val="24"/>
        </w:numPr>
        <w:ind w:left="1134"/>
        <w:rPr>
          <w:u w:val="single"/>
          <w:lang w:val="ru-RU"/>
        </w:rPr>
      </w:pPr>
      <w:r>
        <w:rPr>
          <w:u w:val="single"/>
          <w:lang w:val="ru-RU"/>
        </w:rPr>
        <w:t>Вопросы и ответы</w:t>
      </w:r>
      <w:r w:rsidRPr="00A24D4C">
        <w:rPr>
          <w:u w:val="single"/>
          <w:lang w:val="ru-RU"/>
        </w:rPr>
        <w:t xml:space="preserve"> </w:t>
      </w:r>
      <w:r w:rsidRPr="00A24D4C">
        <w:rPr>
          <w:lang w:val="ru-RU"/>
        </w:rPr>
        <w:t>- ответы на часто задаваемые вопросы по деятельности Ассоциации в формате FAQ</w:t>
      </w:r>
      <w:r>
        <w:rPr>
          <w:lang w:val="ru-RU"/>
        </w:rPr>
        <w:t>. А также форма для отправки вопроса.</w:t>
      </w:r>
    </w:p>
    <w:p w14:paraId="2CE4C710" w14:textId="53512344" w:rsidR="00A24D4C" w:rsidRPr="00A24D4C" w:rsidRDefault="00A24D4C" w:rsidP="00A24D4C">
      <w:pPr>
        <w:pStyle w:val="af1"/>
        <w:ind w:left="1134"/>
        <w:rPr>
          <w:ins w:id="144" w:author="Nargiza" w:date="2016-04-22T17:13:00Z"/>
          <w:u w:val="single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C2D313" wp14:editId="0A05C023">
            <wp:extent cx="2618961" cy="241964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4742" cy="24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C81" w14:textId="77777777" w:rsidR="00E032C6" w:rsidRDefault="00E032C6">
      <w:pPr>
        <w:spacing w:before="0" w:after="0" w:line="240" w:lineRule="auto"/>
        <w:rPr>
          <w:rFonts w:cs="Arial"/>
          <w:b/>
          <w:bCs/>
          <w:iCs/>
          <w:color w:val="009EE0"/>
          <w:sz w:val="24"/>
          <w:szCs w:val="28"/>
          <w:highlight w:val="lightGray"/>
          <w:lang w:val="ru-RU"/>
        </w:rPr>
      </w:pPr>
      <w:del w:id="145" w:author="Nargiza" w:date="2016-04-22T17:00:00Z">
        <w:r w:rsidDel="00516ADE">
          <w:rPr>
            <w:highlight w:val="lightGray"/>
            <w:lang w:val="ru-RU"/>
          </w:rPr>
          <w:br w:type="page"/>
        </w:r>
      </w:del>
    </w:p>
    <w:p w14:paraId="794A2800" w14:textId="77777777" w:rsidR="0092751E" w:rsidRDefault="00AF1EBD" w:rsidP="00E032C6">
      <w:pPr>
        <w:pStyle w:val="20"/>
        <w:rPr>
          <w:lang w:val="ru-RU"/>
        </w:rPr>
      </w:pPr>
      <w:bookmarkStart w:id="146" w:name="_Toc25920420"/>
      <w:r w:rsidRPr="00AF1EBD">
        <w:rPr>
          <w:lang w:val="ru-RU"/>
        </w:rPr>
        <w:t>Язык</w:t>
      </w:r>
      <w:bookmarkEnd w:id="146"/>
    </w:p>
    <w:p w14:paraId="2CED91B8" w14:textId="77777777" w:rsidR="00AF1EBD" w:rsidRDefault="00AF1EBD" w:rsidP="00AF1EBD">
      <w:pPr>
        <w:rPr>
          <w:lang w:val="ru-RU"/>
        </w:rPr>
      </w:pPr>
      <w:r>
        <w:rPr>
          <w:lang w:val="ru-RU"/>
        </w:rPr>
        <w:t>Веб-сайт должен иметь три языковые версии:</w:t>
      </w:r>
    </w:p>
    <w:p w14:paraId="30FC144A" w14:textId="77777777" w:rsidR="00AF1EBD" w:rsidRDefault="00AF1EBD" w:rsidP="00773D68">
      <w:pPr>
        <w:pStyle w:val="af1"/>
        <w:numPr>
          <w:ilvl w:val="0"/>
          <w:numId w:val="9"/>
        </w:numPr>
        <w:rPr>
          <w:lang w:val="ru-RU"/>
        </w:rPr>
      </w:pPr>
      <w:r>
        <w:rPr>
          <w:lang w:val="ru-RU"/>
        </w:rPr>
        <w:t>Русский язык</w:t>
      </w:r>
    </w:p>
    <w:p w14:paraId="51A3298F" w14:textId="42165539" w:rsidR="00AF1EBD" w:rsidRDefault="00AF1EBD" w:rsidP="00773D68">
      <w:pPr>
        <w:pStyle w:val="af1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Узбекский язык </w:t>
      </w:r>
      <w:r w:rsidRPr="00AF1EBD">
        <w:rPr>
          <w:color w:val="FF0000"/>
          <w:lang w:val="ru-RU"/>
        </w:rPr>
        <w:t>(</w:t>
      </w:r>
      <w:r w:rsidR="00236A1E">
        <w:rPr>
          <w:color w:val="FF0000"/>
          <w:lang w:val="ru-RU"/>
        </w:rPr>
        <w:t>латиница</w:t>
      </w:r>
      <w:r w:rsidRPr="00AF1EBD">
        <w:rPr>
          <w:color w:val="FF0000"/>
          <w:lang w:val="ru-RU"/>
        </w:rPr>
        <w:t>)</w:t>
      </w:r>
    </w:p>
    <w:p w14:paraId="7B7E2225" w14:textId="77777777" w:rsidR="00AF1EBD" w:rsidRDefault="00AF1EBD" w:rsidP="00773D68">
      <w:pPr>
        <w:pStyle w:val="af1"/>
        <w:numPr>
          <w:ilvl w:val="0"/>
          <w:numId w:val="9"/>
        </w:numPr>
        <w:rPr>
          <w:lang w:val="ru-RU"/>
        </w:rPr>
      </w:pPr>
      <w:r>
        <w:rPr>
          <w:lang w:val="ru-RU"/>
        </w:rPr>
        <w:t>Английский язык</w:t>
      </w:r>
    </w:p>
    <w:p w14:paraId="30F0E56C" w14:textId="77777777" w:rsidR="002445D2" w:rsidRDefault="002445D2" w:rsidP="00AF1EBD">
      <w:pPr>
        <w:rPr>
          <w:lang w:val="ru-RU"/>
        </w:rPr>
      </w:pPr>
      <w:r>
        <w:rPr>
          <w:lang w:val="ru-RU"/>
        </w:rPr>
        <w:t xml:space="preserve">Должно быть предусмотрено два алгоритма определения </w:t>
      </w:r>
      <w:r w:rsidR="00A7764F">
        <w:rPr>
          <w:lang w:val="ru-RU"/>
        </w:rPr>
        <w:t>отображаемого языка:</w:t>
      </w:r>
    </w:p>
    <w:p w14:paraId="249E1D01" w14:textId="77777777" w:rsidR="00A7764F" w:rsidRDefault="00A7764F" w:rsidP="00773D68">
      <w:pPr>
        <w:pStyle w:val="af1"/>
        <w:numPr>
          <w:ilvl w:val="0"/>
          <w:numId w:val="10"/>
        </w:numPr>
        <w:rPr>
          <w:lang w:val="ru-RU"/>
        </w:rPr>
      </w:pPr>
      <w:r>
        <w:rPr>
          <w:lang w:val="ru-RU"/>
        </w:rPr>
        <w:t>Язык по</w:t>
      </w:r>
      <w:del w:id="147" w:author="Nargiza" w:date="2016-04-22T17:14:00Z">
        <w:r w:rsidDel="00152A52">
          <w:rPr>
            <w:lang w:val="ru-RU"/>
          </w:rPr>
          <w:delText>-</w:delText>
        </w:r>
      </w:del>
      <w:ins w:id="148" w:author="Nargiza" w:date="2016-04-22T17:14:00Z">
        <w:r w:rsidR="00152A52">
          <w:rPr>
            <w:lang w:val="ru-RU"/>
          </w:rPr>
          <w:t xml:space="preserve"> </w:t>
        </w:r>
      </w:ins>
      <w:r>
        <w:rPr>
          <w:lang w:val="ru-RU"/>
        </w:rPr>
        <w:t>умолчанию устанавливается в панели управления веб-сайтом;</w:t>
      </w:r>
    </w:p>
    <w:p w14:paraId="60CB6EC0" w14:textId="77777777" w:rsidR="00AF1EBD" w:rsidRDefault="00A7764F" w:rsidP="00773D68">
      <w:pPr>
        <w:pStyle w:val="af1"/>
        <w:numPr>
          <w:ilvl w:val="0"/>
          <w:numId w:val="10"/>
        </w:numPr>
        <w:rPr>
          <w:lang w:val="ru-RU"/>
        </w:rPr>
      </w:pPr>
      <w:r>
        <w:rPr>
          <w:lang w:val="ru-RU"/>
        </w:rPr>
        <w:t>Язык главной страницы определяется по языку</w:t>
      </w:r>
      <w:r w:rsidR="002445D2" w:rsidRPr="00A7764F">
        <w:rPr>
          <w:lang w:val="ru-RU"/>
        </w:rPr>
        <w:t xml:space="preserve"> </w:t>
      </w:r>
      <w:r>
        <w:rPr>
          <w:lang w:val="ru-RU"/>
        </w:rPr>
        <w:t>операционной системы посетителя</w:t>
      </w:r>
      <w:r w:rsidR="002445D2" w:rsidRPr="00A7764F">
        <w:rPr>
          <w:lang w:val="ru-RU"/>
        </w:rPr>
        <w:t>.</w:t>
      </w:r>
    </w:p>
    <w:p w14:paraId="7764AF36" w14:textId="77777777" w:rsidR="00A7764F" w:rsidRPr="00A7764F" w:rsidRDefault="00A7764F" w:rsidP="00A7764F">
      <w:pPr>
        <w:rPr>
          <w:lang w:val="ru-RU"/>
        </w:rPr>
      </w:pPr>
      <w:r>
        <w:rPr>
          <w:lang w:val="ru-RU"/>
        </w:rPr>
        <w:t>Т</w:t>
      </w:r>
      <w:r w:rsidRPr="00A7764F">
        <w:rPr>
          <w:lang w:val="ru-RU"/>
        </w:rPr>
        <w:t>акже должно быть реализовано ручное переключение между языковыми версиями.</w:t>
      </w:r>
    </w:p>
    <w:p w14:paraId="6CA2A74C" w14:textId="77777777" w:rsidR="00AF1EBD" w:rsidRDefault="00AF1EBD" w:rsidP="00AF1EBD">
      <w:pPr>
        <w:rPr>
          <w:lang w:val="ru-RU"/>
        </w:rPr>
      </w:pPr>
      <w:r>
        <w:rPr>
          <w:lang w:val="ru-RU"/>
        </w:rPr>
        <w:t>Языковые версии должны функционировать независимо друг от друга, однако должны использовать единую библиотеку медиа-файлов;</w:t>
      </w:r>
    </w:p>
    <w:p w14:paraId="36F8F20A" w14:textId="77777777" w:rsidR="00AF1EBD" w:rsidRPr="002D4CBB" w:rsidRDefault="002445D2" w:rsidP="00AF1EBD">
      <w:pPr>
        <w:rPr>
          <w:lang w:val="ru-RU"/>
        </w:rPr>
      </w:pPr>
      <w:r>
        <w:rPr>
          <w:lang w:val="ru-RU"/>
        </w:rPr>
        <w:t>Наличие различных языковых версий не должно негативно сказываться на положении сайта в поисковой выдаче и работе поисковых роботов. Недопустимо появление артефактов одной языковой версии в поисковом индексе другой версии.</w:t>
      </w:r>
    </w:p>
    <w:p w14:paraId="076A44F9" w14:textId="77777777" w:rsidR="00AF1EBD" w:rsidRDefault="00AF1EBD" w:rsidP="00AF1EBD">
      <w:pPr>
        <w:pStyle w:val="20"/>
        <w:rPr>
          <w:lang w:val="ru-RU"/>
        </w:rPr>
      </w:pPr>
      <w:bookmarkStart w:id="149" w:name="_Toc25920421"/>
      <w:r w:rsidRPr="00AF1EBD">
        <w:rPr>
          <w:lang w:val="ru-RU"/>
        </w:rPr>
        <w:t>Система управления контентом</w:t>
      </w:r>
      <w:r w:rsidR="00E26F12">
        <w:rPr>
          <w:lang w:val="ru-RU"/>
        </w:rPr>
        <w:t xml:space="preserve"> и верстка</w:t>
      </w:r>
      <w:bookmarkEnd w:id="149"/>
    </w:p>
    <w:p w14:paraId="12E4C80C" w14:textId="77777777" w:rsidR="00AF1EBD" w:rsidRPr="00E762CD" w:rsidRDefault="00AF1EBD" w:rsidP="00AF1EBD">
      <w:pPr>
        <w:rPr>
          <w:lang w:val="ru-RU"/>
          <w:rPrChange w:id="150" w:author="Nargiza" w:date="2016-04-22T12:25:00Z">
            <w:rPr>
              <w:lang w:val="en-US"/>
            </w:rPr>
          </w:rPrChange>
        </w:rPr>
      </w:pPr>
      <w:r>
        <w:rPr>
          <w:lang w:val="ru-RU"/>
        </w:rPr>
        <w:t xml:space="preserve">Система управления контентом </w:t>
      </w:r>
      <w:r w:rsidRPr="002445D2">
        <w:rPr>
          <w:lang w:val="ru-RU"/>
        </w:rPr>
        <w:t>(</w:t>
      </w:r>
      <w:r>
        <w:rPr>
          <w:lang w:val="en-US"/>
        </w:rPr>
        <w:t>CMS</w:t>
      </w:r>
      <w:r w:rsidRPr="002445D2">
        <w:rPr>
          <w:lang w:val="ru-RU"/>
        </w:rPr>
        <w:t xml:space="preserve">) </w:t>
      </w:r>
      <w:r w:rsidR="002445D2">
        <w:rPr>
          <w:lang w:val="ru-RU"/>
        </w:rPr>
        <w:t xml:space="preserve">должна обеспечивать </w:t>
      </w:r>
      <w:r w:rsidR="00E26F12">
        <w:rPr>
          <w:lang w:val="ru-RU"/>
        </w:rPr>
        <w:t xml:space="preserve">высокую производительность и удобное </w:t>
      </w:r>
      <w:r w:rsidR="002445D2">
        <w:rPr>
          <w:lang w:val="ru-RU"/>
        </w:rPr>
        <w:t>у</w:t>
      </w:r>
      <w:r w:rsidR="00E26F12">
        <w:rPr>
          <w:lang w:val="ru-RU"/>
        </w:rPr>
        <w:t xml:space="preserve">правление содержимым веб-сайта. </w:t>
      </w:r>
      <w:r w:rsidR="00A57BDF">
        <w:rPr>
          <w:lang w:val="ru-RU"/>
        </w:rPr>
        <w:t xml:space="preserve">Предпочтительно использование </w:t>
      </w:r>
      <w:r w:rsidR="00A57BDF">
        <w:rPr>
          <w:lang w:val="en-US"/>
        </w:rPr>
        <w:t>CMS</w:t>
      </w:r>
      <w:r w:rsidR="00A57BDF" w:rsidRPr="00E762CD">
        <w:rPr>
          <w:lang w:val="ru-RU"/>
          <w:rPrChange w:id="151" w:author="Nargiza" w:date="2016-04-22T12:25:00Z">
            <w:rPr>
              <w:lang w:val="en-US"/>
            </w:rPr>
          </w:rPrChange>
        </w:rPr>
        <w:t xml:space="preserve"> </w:t>
      </w:r>
      <w:proofErr w:type="spellStart"/>
      <w:r w:rsidR="00A57BDF">
        <w:rPr>
          <w:lang w:val="en-US"/>
        </w:rPr>
        <w:t>Wordpress</w:t>
      </w:r>
      <w:proofErr w:type="spellEnd"/>
      <w:r w:rsidR="00A57BDF" w:rsidRPr="00E762CD">
        <w:rPr>
          <w:lang w:val="ru-RU"/>
          <w:rPrChange w:id="152" w:author="Nargiza" w:date="2016-04-22T12:25:00Z">
            <w:rPr>
              <w:lang w:val="en-US"/>
            </w:rPr>
          </w:rPrChange>
        </w:rPr>
        <w:t>.</w:t>
      </w:r>
    </w:p>
    <w:p w14:paraId="6DDB21B0" w14:textId="77777777" w:rsidR="00E26F12" w:rsidRDefault="00E26F12" w:rsidP="00E26F12">
      <w:pPr>
        <w:rPr>
          <w:lang w:val="ru-RU"/>
        </w:rPr>
      </w:pPr>
      <w:r>
        <w:rPr>
          <w:lang w:val="ru-RU"/>
        </w:rPr>
        <w:t xml:space="preserve">Создание и редактирование материалов должно производиться в </w:t>
      </w:r>
      <w:r w:rsidRPr="00E26F12">
        <w:rPr>
          <w:lang w:val="en-US"/>
        </w:rPr>
        <w:t>WYSIWYG</w:t>
      </w:r>
      <w:r w:rsidRPr="00E26F12">
        <w:rPr>
          <w:lang w:val="ru-RU"/>
        </w:rPr>
        <w:t xml:space="preserve"> </w:t>
      </w:r>
      <w:r>
        <w:rPr>
          <w:lang w:val="ru-RU"/>
        </w:rPr>
        <w:t xml:space="preserve">редакторе. </w:t>
      </w:r>
    </w:p>
    <w:p w14:paraId="0AA85906" w14:textId="77777777" w:rsidR="001D5C12" w:rsidRDefault="001D5C12" w:rsidP="00E26F12">
      <w:pPr>
        <w:rPr>
          <w:lang w:val="ru-RU"/>
        </w:rPr>
      </w:pPr>
      <w:r>
        <w:rPr>
          <w:lang w:val="ru-RU"/>
        </w:rPr>
        <w:lastRenderedPageBreak/>
        <w:t>После сдачи проекта Исполнителем, Заказчик должен иметь возможность изменять, добавлять или удалять пункты во всех навигационных меню, без ущерба для дизайна или функционирования сайта.</w:t>
      </w:r>
    </w:p>
    <w:p w14:paraId="01848228" w14:textId="77777777" w:rsidR="00773D68" w:rsidRDefault="00E26F12" w:rsidP="00E26F12">
      <w:pPr>
        <w:rPr>
          <w:lang w:val="ru-RU"/>
        </w:rPr>
      </w:pPr>
      <w:r>
        <w:rPr>
          <w:lang w:val="en-US"/>
        </w:rPr>
        <w:t>CMS</w:t>
      </w:r>
      <w:r w:rsidRPr="00E26F12">
        <w:rPr>
          <w:lang w:val="ru-RU"/>
        </w:rPr>
        <w:t xml:space="preserve"> </w:t>
      </w:r>
      <w:r>
        <w:rPr>
          <w:lang w:val="ru-RU"/>
        </w:rPr>
        <w:t xml:space="preserve">должна </w:t>
      </w:r>
      <w:r w:rsidR="00773D68">
        <w:rPr>
          <w:lang w:val="ru-RU"/>
        </w:rPr>
        <w:t>включать в себя</w:t>
      </w:r>
      <w:r>
        <w:rPr>
          <w:lang w:val="ru-RU"/>
        </w:rPr>
        <w:t xml:space="preserve"> </w:t>
      </w:r>
      <w:r w:rsidR="00773D68">
        <w:rPr>
          <w:lang w:val="ru-RU"/>
        </w:rPr>
        <w:t>следующие модули</w:t>
      </w:r>
      <w:r w:rsidR="00F21A18">
        <w:rPr>
          <w:lang w:val="ru-RU"/>
        </w:rPr>
        <w:t xml:space="preserve"> или расширения</w:t>
      </w:r>
      <w:r w:rsidR="00773D68">
        <w:rPr>
          <w:lang w:val="ru-RU"/>
        </w:rPr>
        <w:t>:</w:t>
      </w:r>
    </w:p>
    <w:p w14:paraId="5381F24D" w14:textId="77777777" w:rsidR="00945670" w:rsidRPr="00945670" w:rsidRDefault="00945670" w:rsidP="00945670">
      <w:pPr>
        <w:pStyle w:val="af1"/>
        <w:numPr>
          <w:ilvl w:val="0"/>
          <w:numId w:val="11"/>
        </w:numPr>
        <w:rPr>
          <w:lang w:val="ru-RU"/>
        </w:rPr>
      </w:pPr>
      <w:r w:rsidRPr="00945670">
        <w:rPr>
          <w:lang w:val="ru-RU"/>
        </w:rPr>
        <w:t>Система кеширования, обеспечивающая быструю скорость загрузки данных и оптимальное быстродействие на виртуальном хостинге</w:t>
      </w:r>
    </w:p>
    <w:p w14:paraId="3B394F89" w14:textId="77777777" w:rsidR="00773D68" w:rsidRDefault="00773D68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Поиск по сайту;</w:t>
      </w:r>
    </w:p>
    <w:p w14:paraId="20AD1EBA" w14:textId="77777777" w:rsidR="00773D68" w:rsidRDefault="001D5C12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Фотоальбомы;</w:t>
      </w:r>
    </w:p>
    <w:p w14:paraId="2C8084E3" w14:textId="77B215FB" w:rsidR="00773D68" w:rsidRDefault="00773D68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en-US"/>
        </w:rPr>
        <w:t>SEO</w:t>
      </w:r>
      <w:r w:rsidRPr="001A4E48">
        <w:rPr>
          <w:lang w:val="ru-RU"/>
        </w:rPr>
        <w:t xml:space="preserve"> </w:t>
      </w:r>
      <w:r>
        <w:rPr>
          <w:lang w:val="ru-RU"/>
        </w:rPr>
        <w:t>оптимизация</w:t>
      </w:r>
      <w:r w:rsidR="001A4E48">
        <w:rPr>
          <w:lang w:val="ru-RU"/>
        </w:rPr>
        <w:t xml:space="preserve"> в поисковых системах</w:t>
      </w:r>
      <w:r>
        <w:rPr>
          <w:lang w:val="ru-RU"/>
        </w:rPr>
        <w:t>;</w:t>
      </w:r>
    </w:p>
    <w:p w14:paraId="5976BE99" w14:textId="77777777" w:rsidR="00773D68" w:rsidRDefault="00773D68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Метки;</w:t>
      </w:r>
    </w:p>
    <w:p w14:paraId="713E78DE" w14:textId="77777777" w:rsidR="009D745E" w:rsidRDefault="009D745E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Различные уровни доступа пользователей;</w:t>
      </w:r>
    </w:p>
    <w:p w14:paraId="04AFE1CD" w14:textId="77777777" w:rsidR="009D745E" w:rsidRDefault="009D745E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Резервное копирование и восстановление;</w:t>
      </w:r>
    </w:p>
    <w:p w14:paraId="6A762068" w14:textId="77777777" w:rsidR="00E26F12" w:rsidRDefault="00773D68" w:rsidP="00773D68">
      <w:pPr>
        <w:pStyle w:val="af1"/>
        <w:numPr>
          <w:ilvl w:val="0"/>
          <w:numId w:val="11"/>
        </w:numPr>
        <w:rPr>
          <w:lang w:val="ru-RU"/>
        </w:rPr>
      </w:pPr>
      <w:r>
        <w:rPr>
          <w:lang w:val="ru-RU"/>
        </w:rPr>
        <w:t>Э</w:t>
      </w:r>
      <w:r w:rsidR="00E26F12" w:rsidRPr="00773D68">
        <w:rPr>
          <w:lang w:val="ru-RU"/>
        </w:rPr>
        <w:t>кспресс код</w:t>
      </w:r>
      <w:r>
        <w:rPr>
          <w:lang w:val="ru-RU"/>
        </w:rPr>
        <w:t>ы</w:t>
      </w:r>
      <w:r w:rsidR="00E26F12" w:rsidRPr="00773D68">
        <w:rPr>
          <w:lang w:val="ru-RU"/>
        </w:rPr>
        <w:t xml:space="preserve"> (</w:t>
      </w:r>
      <w:r w:rsidR="00E26F12" w:rsidRPr="00773D68">
        <w:rPr>
          <w:lang w:val="en-US"/>
        </w:rPr>
        <w:t>short</w:t>
      </w:r>
      <w:r w:rsidR="00E26F12" w:rsidRPr="00773D68">
        <w:rPr>
          <w:lang w:val="ru-RU"/>
        </w:rPr>
        <w:t xml:space="preserve"> </w:t>
      </w:r>
      <w:r w:rsidR="00E26F12" w:rsidRPr="00773D68">
        <w:rPr>
          <w:lang w:val="en-US"/>
        </w:rPr>
        <w:t>code</w:t>
      </w:r>
      <w:r w:rsidR="00E26F12" w:rsidRPr="00773D68">
        <w:rPr>
          <w:lang w:val="ru-RU"/>
        </w:rPr>
        <w:t xml:space="preserve">) для вставки материалов из </w:t>
      </w:r>
      <w:r w:rsidR="00E26F12" w:rsidRPr="00773D68">
        <w:rPr>
          <w:lang w:val="en-US"/>
        </w:rPr>
        <w:t>YouTube</w:t>
      </w:r>
      <w:r w:rsidR="00E26F12" w:rsidRPr="00773D68">
        <w:rPr>
          <w:lang w:val="ru-RU"/>
        </w:rPr>
        <w:t xml:space="preserve">, </w:t>
      </w:r>
      <w:r w:rsidR="00E26F12" w:rsidRPr="00773D68">
        <w:rPr>
          <w:lang w:val="en-US"/>
        </w:rPr>
        <w:t>Facebook</w:t>
      </w:r>
      <w:r w:rsidR="00E26F12" w:rsidRPr="00773D68">
        <w:rPr>
          <w:lang w:val="ru-RU"/>
        </w:rPr>
        <w:t xml:space="preserve">, </w:t>
      </w:r>
      <w:r w:rsidR="00E26F12" w:rsidRPr="00773D68">
        <w:rPr>
          <w:lang w:val="en-US"/>
        </w:rPr>
        <w:t>Twitter</w:t>
      </w:r>
      <w:r w:rsidR="00E26F12" w:rsidRPr="00773D68">
        <w:rPr>
          <w:lang w:val="ru-RU"/>
        </w:rPr>
        <w:t xml:space="preserve">, </w:t>
      </w:r>
      <w:r w:rsidR="00E26F12" w:rsidRPr="00773D68">
        <w:rPr>
          <w:lang w:val="en-US"/>
        </w:rPr>
        <w:t>Instagram</w:t>
      </w:r>
      <w:r w:rsidR="00E26F12" w:rsidRPr="00773D68">
        <w:rPr>
          <w:lang w:val="ru-RU"/>
        </w:rPr>
        <w:t xml:space="preserve"> и других социальных сетей.</w:t>
      </w:r>
    </w:p>
    <w:p w14:paraId="50C612B1" w14:textId="5BEB2518" w:rsidR="002D4CBB" w:rsidRPr="00773D68" w:rsidRDefault="002D4CBB" w:rsidP="001A4E48">
      <w:pPr>
        <w:pStyle w:val="af1"/>
        <w:rPr>
          <w:lang w:val="ru-RU"/>
        </w:rPr>
      </w:pPr>
    </w:p>
    <w:p w14:paraId="59C7F321" w14:textId="77777777" w:rsidR="009D745E" w:rsidRDefault="009D745E" w:rsidP="00E26F12">
      <w:pPr>
        <w:rPr>
          <w:lang w:val="ru-RU"/>
        </w:rPr>
      </w:pPr>
      <w:r>
        <w:rPr>
          <w:lang w:val="ru-RU"/>
        </w:rPr>
        <w:t>Веб-сайт должен одинаково корректно отображаться в различных браузерах:</w:t>
      </w:r>
      <w:r w:rsidRPr="009D745E">
        <w:rPr>
          <w:lang w:val="ru-RU"/>
        </w:rPr>
        <w:t xml:space="preserve"> </w:t>
      </w:r>
      <w:r>
        <w:rPr>
          <w:lang w:val="en-US"/>
        </w:rPr>
        <w:t>Google</w:t>
      </w:r>
      <w:r w:rsidRPr="009D745E">
        <w:rPr>
          <w:lang w:val="ru-RU"/>
        </w:rPr>
        <w:t xml:space="preserve"> </w:t>
      </w:r>
      <w:r>
        <w:rPr>
          <w:lang w:val="en-US"/>
        </w:rPr>
        <w:t>Chrome</w:t>
      </w:r>
      <w:r w:rsidRPr="009D745E">
        <w:rPr>
          <w:lang w:val="ru-RU"/>
        </w:rPr>
        <w:t xml:space="preserve">, </w:t>
      </w:r>
      <w:r>
        <w:rPr>
          <w:lang w:val="en-US"/>
        </w:rPr>
        <w:t>Mozilla</w:t>
      </w:r>
      <w:r w:rsidRPr="009D745E">
        <w:rPr>
          <w:lang w:val="ru-RU"/>
        </w:rPr>
        <w:t xml:space="preserve"> </w:t>
      </w:r>
      <w:r>
        <w:rPr>
          <w:lang w:val="en-US"/>
        </w:rPr>
        <w:t>Firefox</w:t>
      </w:r>
      <w:r w:rsidRPr="009D745E">
        <w:rPr>
          <w:lang w:val="ru-RU"/>
        </w:rPr>
        <w:t xml:space="preserve">, </w:t>
      </w:r>
      <w:r>
        <w:rPr>
          <w:lang w:val="en-US"/>
        </w:rPr>
        <w:t>Safari</w:t>
      </w:r>
      <w:r w:rsidRPr="009D745E">
        <w:rPr>
          <w:lang w:val="ru-RU"/>
        </w:rPr>
        <w:t xml:space="preserve">, </w:t>
      </w:r>
      <w:r>
        <w:rPr>
          <w:lang w:val="en-US"/>
        </w:rPr>
        <w:t>Opera</w:t>
      </w:r>
      <w:r w:rsidRPr="009D745E">
        <w:rPr>
          <w:lang w:val="ru-RU"/>
        </w:rPr>
        <w:t xml:space="preserve">, </w:t>
      </w:r>
      <w:r>
        <w:rPr>
          <w:lang w:val="en-US"/>
        </w:rPr>
        <w:t>Internet</w:t>
      </w:r>
      <w:r w:rsidRPr="009D745E">
        <w:rPr>
          <w:lang w:val="ru-RU"/>
        </w:rPr>
        <w:t xml:space="preserve"> </w:t>
      </w:r>
      <w:r>
        <w:rPr>
          <w:lang w:val="en-US"/>
        </w:rPr>
        <w:t>Explorer</w:t>
      </w:r>
      <w:r>
        <w:rPr>
          <w:lang w:val="ru-RU"/>
        </w:rPr>
        <w:t xml:space="preserve">. </w:t>
      </w:r>
    </w:p>
    <w:p w14:paraId="66C7293B" w14:textId="77777777" w:rsidR="00E26F12" w:rsidRDefault="009D745E" w:rsidP="00E26F12">
      <w:pPr>
        <w:rPr>
          <w:lang w:val="ru-RU"/>
        </w:rPr>
      </w:pPr>
      <w:r>
        <w:rPr>
          <w:lang w:val="ru-RU"/>
        </w:rPr>
        <w:t>На сайте должна использоваться адаптивная верстка и дизайн дружественный к мобильным устройствам. Либо должна быть разработана специальная мобильная версия сайта.</w:t>
      </w:r>
      <w:r w:rsidR="00053DFE">
        <w:rPr>
          <w:lang w:val="ru-RU"/>
        </w:rPr>
        <w:t xml:space="preserve"> </w:t>
      </w:r>
      <w:r w:rsidR="008C3C8B">
        <w:rPr>
          <w:lang w:val="ru-RU"/>
        </w:rPr>
        <w:t xml:space="preserve">Графические элементы и верстка сайта должны </w:t>
      </w:r>
      <w:r w:rsidR="00053DFE">
        <w:rPr>
          <w:lang w:val="ru-RU"/>
        </w:rPr>
        <w:t xml:space="preserve">соответствовать принятым </w:t>
      </w:r>
      <w:r w:rsidR="008C3C8B">
        <w:rPr>
          <w:lang w:val="en-US"/>
        </w:rPr>
        <w:t>W</w:t>
      </w:r>
      <w:r w:rsidR="008C3C8B" w:rsidRPr="008C3C8B">
        <w:rPr>
          <w:lang w:val="ru-RU"/>
        </w:rPr>
        <w:t>3</w:t>
      </w:r>
      <w:r w:rsidR="008C3C8B">
        <w:rPr>
          <w:lang w:val="en-US"/>
        </w:rPr>
        <w:t>C</w:t>
      </w:r>
      <w:r w:rsidR="008C3C8B" w:rsidRPr="008C3C8B">
        <w:rPr>
          <w:lang w:val="ru-RU"/>
        </w:rPr>
        <w:t xml:space="preserve"> </w:t>
      </w:r>
      <w:r w:rsidR="00053DFE">
        <w:rPr>
          <w:lang w:val="ru-RU"/>
        </w:rPr>
        <w:t>стандартам и обес</w:t>
      </w:r>
      <w:r w:rsidR="008C3C8B">
        <w:rPr>
          <w:lang w:val="ru-RU"/>
        </w:rPr>
        <w:t>печивать быструю загрузку элементов дизайна, учитывая низкие скорости доступа к сети Интернет в Узбекистане.</w:t>
      </w:r>
    </w:p>
    <w:p w14:paraId="01859A06" w14:textId="77777777" w:rsidR="00A57BDF" w:rsidRPr="00A57BDF" w:rsidRDefault="00A57BDF" w:rsidP="00E26F12">
      <w:pPr>
        <w:rPr>
          <w:lang w:val="ru-RU"/>
        </w:rPr>
      </w:pPr>
      <w:r>
        <w:rPr>
          <w:lang w:val="ru-RU"/>
        </w:rPr>
        <w:t xml:space="preserve">В случае использования </w:t>
      </w:r>
      <w:r>
        <w:rPr>
          <w:lang w:val="en-US"/>
        </w:rPr>
        <w:t>CMS</w:t>
      </w:r>
      <w:r w:rsidRPr="00A57BDF">
        <w:rPr>
          <w:lang w:val="ru-RU"/>
        </w:rPr>
        <w:t xml:space="preserve"> </w:t>
      </w:r>
      <w:proofErr w:type="spellStart"/>
      <w:r>
        <w:rPr>
          <w:lang w:val="en-US"/>
        </w:rPr>
        <w:t>Wordpress</w:t>
      </w:r>
      <w:proofErr w:type="spellEnd"/>
      <w:r w:rsidRPr="00A57BDF">
        <w:rPr>
          <w:lang w:val="ru-RU"/>
        </w:rPr>
        <w:t xml:space="preserve"> </w:t>
      </w:r>
      <w:r>
        <w:rPr>
          <w:lang w:val="ru-RU"/>
        </w:rPr>
        <w:t xml:space="preserve">«тема» не должна ограничивать функционал </w:t>
      </w:r>
      <w:r>
        <w:rPr>
          <w:lang w:val="en-US"/>
        </w:rPr>
        <w:t>CMS</w:t>
      </w:r>
      <w:r w:rsidRPr="00A57BDF">
        <w:rPr>
          <w:lang w:val="ru-RU"/>
        </w:rPr>
        <w:t xml:space="preserve"> </w:t>
      </w:r>
      <w:r>
        <w:rPr>
          <w:lang w:val="ru-RU"/>
        </w:rPr>
        <w:t xml:space="preserve">и должна быть совместима со всеми возможностями </w:t>
      </w:r>
      <w:r>
        <w:rPr>
          <w:lang w:val="en-US"/>
        </w:rPr>
        <w:t>CMS</w:t>
      </w:r>
      <w:r w:rsidRPr="00A57BDF">
        <w:rPr>
          <w:lang w:val="ru-RU"/>
        </w:rPr>
        <w:t>.</w:t>
      </w:r>
    </w:p>
    <w:p w14:paraId="7D7286A2" w14:textId="77777777" w:rsidR="004C34C9" w:rsidRDefault="004C34C9" w:rsidP="004C34C9">
      <w:pPr>
        <w:pStyle w:val="20"/>
        <w:rPr>
          <w:lang w:val="ru-RU"/>
        </w:rPr>
      </w:pPr>
      <w:bookmarkStart w:id="153" w:name="_Toc25920422"/>
      <w:r>
        <w:rPr>
          <w:lang w:val="ru-RU"/>
        </w:rPr>
        <w:t>Поисковая оптимизация и продвижение</w:t>
      </w:r>
      <w:bookmarkEnd w:id="153"/>
    </w:p>
    <w:p w14:paraId="2DA3E65F" w14:textId="77777777" w:rsidR="002D4CBB" w:rsidRDefault="002D4CBB" w:rsidP="002D4CBB">
      <w:pPr>
        <w:rPr>
          <w:lang w:val="ru-RU"/>
        </w:rPr>
      </w:pPr>
      <w:r>
        <w:rPr>
          <w:lang w:val="ru-RU"/>
        </w:rPr>
        <w:t>Веб-сайт должен быть оптимизирован для поисковых систем, в частности все материалы, подлежащие индексированию должны иметь разметку, ориентированную на поисковых роботов. Служебные разделы сайта должны быть закрыты от индексации. На сайте не должно быть дублей содержимого, видимых поисковыми системами.</w:t>
      </w:r>
    </w:p>
    <w:p w14:paraId="66C1C440" w14:textId="77777777" w:rsidR="00A57BDF" w:rsidRDefault="00A57BDF" w:rsidP="002D4CBB">
      <w:pPr>
        <w:rPr>
          <w:lang w:val="ru-RU"/>
        </w:rPr>
      </w:pPr>
      <w:r>
        <w:rPr>
          <w:lang w:val="ru-RU"/>
        </w:rPr>
        <w:t>На каждой странице сайта должны быть установлены счетчики посещаемости, исходный код которых устанавливается в панели управления сайтом.</w:t>
      </w:r>
      <w:r w:rsidRPr="00A57BDF">
        <w:rPr>
          <w:lang w:val="ru-RU"/>
        </w:rPr>
        <w:t xml:space="preserve"> </w:t>
      </w:r>
    </w:p>
    <w:p w14:paraId="3292AA2F" w14:textId="77777777" w:rsidR="00A57BDF" w:rsidRDefault="00A57BDF" w:rsidP="002D4CBB">
      <w:pPr>
        <w:rPr>
          <w:lang w:val="ru-RU"/>
        </w:rPr>
      </w:pPr>
      <w:r>
        <w:rPr>
          <w:lang w:val="ru-RU"/>
        </w:rPr>
        <w:t>Каждая страница сайта должна иметь корректно сформулированные мета-теги, в частности, заголовок и описание страницы для поисковой системы или социальной сети, изображение для социальной сети</w:t>
      </w:r>
      <w:r w:rsidR="009D6C3E">
        <w:rPr>
          <w:lang w:val="ru-RU"/>
        </w:rPr>
        <w:t xml:space="preserve">. Материалы, которыми делятся пользователи с сайта должны корректно публиковаться в социальных сетях. </w:t>
      </w:r>
    </w:p>
    <w:p w14:paraId="6A3EBAD6" w14:textId="77777777" w:rsidR="004C34C9" w:rsidRDefault="004C34C9" w:rsidP="007F6EFA">
      <w:pPr>
        <w:pStyle w:val="20"/>
        <w:rPr>
          <w:lang w:val="ru-RU"/>
        </w:rPr>
      </w:pPr>
      <w:bookmarkStart w:id="154" w:name="_Toc25920423"/>
      <w:r>
        <w:rPr>
          <w:lang w:val="ru-RU"/>
        </w:rPr>
        <w:t>Организационн</w:t>
      </w:r>
      <w:r w:rsidR="00180682">
        <w:rPr>
          <w:lang w:val="ru-RU"/>
        </w:rPr>
        <w:t>ое обеспечение</w:t>
      </w:r>
      <w:bookmarkEnd w:id="154"/>
    </w:p>
    <w:p w14:paraId="03928C92" w14:textId="77777777" w:rsidR="00180682" w:rsidRDefault="00180682" w:rsidP="00180682">
      <w:pPr>
        <w:rPr>
          <w:lang w:val="ru-RU"/>
        </w:rPr>
      </w:pPr>
      <w:r>
        <w:rPr>
          <w:lang w:val="ru-RU"/>
        </w:rPr>
        <w:t xml:space="preserve">Детальное техническое задание разрабатывается и утверждается совместно Исполнителем и Заказчиком. Структура разделов и функциональное описание сайта является неотъемлемой частью технического задания. </w:t>
      </w:r>
    </w:p>
    <w:p w14:paraId="282774F0" w14:textId="77777777" w:rsidR="00180682" w:rsidRDefault="00180682" w:rsidP="00180682">
      <w:pPr>
        <w:rPr>
          <w:lang w:val="ru-RU"/>
        </w:rPr>
      </w:pPr>
      <w:r>
        <w:rPr>
          <w:lang w:val="ru-RU"/>
        </w:rPr>
        <w:t>На основании вводных данных от Заказчика Исполнитель разрабатывает дизайн-макеты главной и вложенных страниц сайта. Дизайн-макеты утверждаются сторонами, и также становятся частью технического задания.</w:t>
      </w:r>
    </w:p>
    <w:p w14:paraId="0CBDE200" w14:textId="77777777" w:rsidR="00180682" w:rsidRDefault="00180682" w:rsidP="00180682">
      <w:pPr>
        <w:rPr>
          <w:lang w:val="ru-RU"/>
        </w:rPr>
      </w:pPr>
      <w:r>
        <w:rPr>
          <w:lang w:val="ru-RU"/>
        </w:rPr>
        <w:t xml:space="preserve">Исполнитель при выполнении художественных работ должен руководствуется регламентирующими документами Заказчика – руководством по бренду, принципами дизайна, политикой защиты детей и другими материалами. </w:t>
      </w:r>
    </w:p>
    <w:p w14:paraId="6B93C010" w14:textId="77777777" w:rsidR="00A1702B" w:rsidRDefault="00180682" w:rsidP="001D5C12">
      <w:pPr>
        <w:rPr>
          <w:lang w:val="ru-RU"/>
        </w:rPr>
      </w:pPr>
      <w:r>
        <w:rPr>
          <w:lang w:val="ru-RU"/>
        </w:rPr>
        <w:lastRenderedPageBreak/>
        <w:t>Исполнитель проводит первоначальное заполнение контентом сайта, из материалов предоставленным заказчиком.</w:t>
      </w:r>
      <w:r w:rsidR="001D5C12">
        <w:rPr>
          <w:lang w:val="ru-RU"/>
        </w:rPr>
        <w:t xml:space="preserve"> </w:t>
      </w:r>
      <w:r w:rsidR="001D5C12" w:rsidRPr="001D5C12">
        <w:rPr>
          <w:lang w:val="ru-RU"/>
        </w:rPr>
        <w:t xml:space="preserve">Заказчик предоставляет материалы в электронной форме в </w:t>
      </w:r>
      <w:proofErr w:type="spellStart"/>
      <w:r w:rsidR="001D5C12" w:rsidRPr="001D5C12">
        <w:rPr>
          <w:lang w:val="ru-RU"/>
        </w:rPr>
        <w:t>zip</w:t>
      </w:r>
      <w:proofErr w:type="spellEnd"/>
      <w:r w:rsidR="001D5C12" w:rsidRPr="001D5C12">
        <w:rPr>
          <w:lang w:val="ru-RU"/>
        </w:rPr>
        <w:t>-архиве, содержащем дерево</w:t>
      </w:r>
      <w:r w:rsidR="001D5C12">
        <w:rPr>
          <w:lang w:val="ru-RU"/>
        </w:rPr>
        <w:t xml:space="preserve"> папок</w:t>
      </w:r>
      <w:r w:rsidR="00A1702B">
        <w:rPr>
          <w:lang w:val="ru-RU"/>
        </w:rPr>
        <w:t>, соответствующее</w:t>
      </w:r>
      <w:r w:rsidR="001D5C12" w:rsidRPr="001D5C12">
        <w:rPr>
          <w:lang w:val="ru-RU"/>
        </w:rPr>
        <w:t xml:space="preserve"> структуре сайта.</w:t>
      </w:r>
      <w:r w:rsidR="001D5C12">
        <w:rPr>
          <w:lang w:val="ru-RU"/>
        </w:rPr>
        <w:t xml:space="preserve"> </w:t>
      </w:r>
      <w:r w:rsidR="001D5C12" w:rsidRPr="001D5C12">
        <w:rPr>
          <w:lang w:val="ru-RU"/>
        </w:rPr>
        <w:t xml:space="preserve">В каждой </w:t>
      </w:r>
      <w:r w:rsidR="001D5C12">
        <w:rPr>
          <w:lang w:val="ru-RU"/>
        </w:rPr>
        <w:t xml:space="preserve">папке размещается набор документов и изображений </w:t>
      </w:r>
      <w:r w:rsidR="001D5C12" w:rsidRPr="001D5C12">
        <w:rPr>
          <w:lang w:val="ru-RU"/>
        </w:rPr>
        <w:t>– по одному документу</w:t>
      </w:r>
      <w:r w:rsidR="001D5C12">
        <w:rPr>
          <w:lang w:val="ru-RU"/>
        </w:rPr>
        <w:t xml:space="preserve"> </w:t>
      </w:r>
      <w:r w:rsidR="001D5C12" w:rsidRPr="001D5C12">
        <w:rPr>
          <w:lang w:val="ru-RU"/>
        </w:rPr>
        <w:t>на каждый информационный модуль, информационные блоки которого опубликованы в</w:t>
      </w:r>
      <w:r w:rsidR="001D5C12">
        <w:rPr>
          <w:lang w:val="ru-RU"/>
        </w:rPr>
        <w:t xml:space="preserve"> </w:t>
      </w:r>
      <w:r w:rsidR="001D5C12" w:rsidRPr="001D5C12">
        <w:rPr>
          <w:lang w:val="ru-RU"/>
        </w:rPr>
        <w:t>соответствующем разделе.</w:t>
      </w:r>
    </w:p>
    <w:p w14:paraId="1E3C0A25" w14:textId="77777777" w:rsidR="00A1702B" w:rsidRPr="00A1702B" w:rsidRDefault="00A1702B" w:rsidP="001D5C12">
      <w:pPr>
        <w:rPr>
          <w:lang w:val="ru-RU"/>
        </w:rPr>
      </w:pPr>
      <w:r>
        <w:rPr>
          <w:lang w:val="ru-RU"/>
        </w:rPr>
        <w:t xml:space="preserve">Исполнитель, также, проводит импорт данных с существующего веб-сайта Ассоциации: </w:t>
      </w:r>
      <w:hyperlink r:id="rId44" w:history="1">
        <w:r w:rsidRPr="00B71D39">
          <w:rPr>
            <w:rStyle w:val="ac"/>
            <w:lang w:val="en-US"/>
          </w:rPr>
          <w:t>http</w:t>
        </w:r>
        <w:r w:rsidRPr="00A1702B">
          <w:rPr>
            <w:rStyle w:val="ac"/>
            <w:lang w:val="ru-RU"/>
          </w:rPr>
          <w:t>://</w:t>
        </w:r>
        <w:proofErr w:type="spellStart"/>
        <w:r w:rsidRPr="00B71D39">
          <w:rPr>
            <w:rStyle w:val="ac"/>
            <w:lang w:val="en-US"/>
          </w:rPr>
          <w:t>sos</w:t>
        </w:r>
        <w:proofErr w:type="spellEnd"/>
        <w:r w:rsidRPr="00A1702B">
          <w:rPr>
            <w:rStyle w:val="ac"/>
            <w:lang w:val="ru-RU"/>
          </w:rPr>
          <w:t>-</w:t>
        </w:r>
        <w:proofErr w:type="spellStart"/>
        <w:r w:rsidRPr="00B71D39">
          <w:rPr>
            <w:rStyle w:val="ac"/>
            <w:lang w:val="en-US"/>
          </w:rPr>
          <w:t>kd</w:t>
        </w:r>
        <w:proofErr w:type="spellEnd"/>
        <w:r w:rsidRPr="00A1702B">
          <w:rPr>
            <w:rStyle w:val="ac"/>
            <w:lang w:val="ru-RU"/>
          </w:rPr>
          <w:t>.</w:t>
        </w:r>
        <w:proofErr w:type="spellStart"/>
        <w:r w:rsidRPr="00B71D39">
          <w:rPr>
            <w:rStyle w:val="ac"/>
            <w:lang w:val="en-US"/>
          </w:rPr>
          <w:t>uz</w:t>
        </w:r>
        <w:proofErr w:type="spellEnd"/>
      </w:hyperlink>
      <w:r w:rsidRPr="00A1702B">
        <w:rPr>
          <w:lang w:val="ru-RU"/>
        </w:rPr>
        <w:t xml:space="preserve">. </w:t>
      </w:r>
    </w:p>
    <w:p w14:paraId="005DE950" w14:textId="77777777" w:rsidR="00180682" w:rsidRPr="00180682" w:rsidRDefault="00180682" w:rsidP="00180682">
      <w:pPr>
        <w:rPr>
          <w:lang w:val="ru-RU"/>
        </w:rPr>
      </w:pPr>
    </w:p>
    <w:sectPr w:rsidR="00180682" w:rsidRPr="00180682" w:rsidSect="00060E7C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type w:val="continuous"/>
      <w:pgSz w:w="11900" w:h="16840" w:code="9"/>
      <w:pgMar w:top="1418" w:right="1418" w:bottom="1304" w:left="1418" w:header="709" w:footer="709" w:gutter="0"/>
      <w:pgNumType w:start="1"/>
      <w:cols w:space="708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2" w:author="Nargiza" w:date="2016-04-22T16:35:00Z" w:initials="N">
    <w:p w14:paraId="2BDCD579" w14:textId="77777777" w:rsidR="00673172" w:rsidRPr="00E762CD" w:rsidRDefault="00673172">
      <w:pPr>
        <w:pStyle w:val="afb"/>
        <w:rPr>
          <w:lang w:val="ru-RU"/>
        </w:rPr>
      </w:pPr>
      <w:r>
        <w:rPr>
          <w:rStyle w:val="afa"/>
        </w:rPr>
        <w:annotationRef/>
      </w:r>
      <w:r>
        <w:rPr>
          <w:lang w:val="ru-RU"/>
        </w:rPr>
        <w:t xml:space="preserve">Общественности, партнеров, международного и донорского сообщества, экспертов и бизнеса и др. </w:t>
      </w:r>
    </w:p>
  </w:comment>
  <w:comment w:id="24" w:author="Nargiza" w:date="2016-04-22T16:35:00Z" w:initials="N">
    <w:p w14:paraId="51F65D52" w14:textId="77777777" w:rsidR="00673172" w:rsidRPr="00E762CD" w:rsidRDefault="00673172">
      <w:pPr>
        <w:pStyle w:val="afb"/>
        <w:rPr>
          <w:lang w:val="ru-RU"/>
        </w:rPr>
      </w:pPr>
      <w:r>
        <w:rPr>
          <w:rStyle w:val="afa"/>
        </w:rPr>
        <w:annotationRef/>
      </w:r>
      <w:r>
        <w:rPr>
          <w:lang w:val="ru-RU"/>
        </w:rPr>
        <w:t xml:space="preserve">На мой взгляд, это лишнее. То, что мы хотим, не поможет разработчикам. Нужно просто перечисление четких целей веб-сайта.  </w:t>
      </w:r>
    </w:p>
  </w:comment>
  <w:comment w:id="43" w:author="Nargiza" w:date="2016-04-22T16:35:00Z" w:initials="N">
    <w:p w14:paraId="7366EEE0" w14:textId="77777777" w:rsidR="00673172" w:rsidRPr="009E236E" w:rsidRDefault="00673172">
      <w:pPr>
        <w:pStyle w:val="afb"/>
        <w:rPr>
          <w:lang w:val="ru-RU"/>
        </w:rPr>
      </w:pPr>
      <w:r>
        <w:rPr>
          <w:rStyle w:val="afa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BDCD579" w15:done="0"/>
  <w15:commentEx w15:paraId="51F65D52" w15:done="0"/>
  <w15:commentEx w15:paraId="7366EEE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BDCD579" w16cid:durableId="21D94760"/>
  <w16cid:commentId w16cid:paraId="51F65D52" w16cid:durableId="21D94761"/>
  <w16cid:commentId w16cid:paraId="7366EEE0" w16cid:durableId="21D9476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9CC28" w14:textId="77777777" w:rsidR="00EF32F6" w:rsidRDefault="00EF32F6">
      <w:r>
        <w:separator/>
      </w:r>
    </w:p>
  </w:endnote>
  <w:endnote w:type="continuationSeparator" w:id="0">
    <w:p w14:paraId="36CAA5D3" w14:textId="77777777" w:rsidR="00EF32F6" w:rsidRDefault="00EF3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-Roman">
    <w:altName w:val="Times New Roman"/>
    <w:panose1 w:val="00000500000000020000"/>
    <w:charset w:val="FE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06928" w14:textId="77777777" w:rsidR="00673172" w:rsidRDefault="00673172" w:rsidP="008E5567">
    <w:pPr>
      <w:pStyle w:val="a6"/>
      <w:framePr w:wrap="around" w:vAnchor="text" w:hAnchor="margin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14:paraId="701EFF04" w14:textId="77777777" w:rsidR="00673172" w:rsidRDefault="00673172" w:rsidP="008E5567">
    <w:pPr>
      <w:pStyle w:val="a6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26B910" w14:textId="59B5FACA" w:rsidR="00673172" w:rsidRPr="001214BB" w:rsidRDefault="00673172" w:rsidP="000746B1">
    <w:pPr>
      <w:framePr w:w="5237" w:h="692" w:hSpace="142" w:wrap="around" w:vAnchor="page" w:hAnchor="page" w:x="2269" w:y="16104" w:anchorLock="1"/>
      <w:shd w:val="clear" w:color="FFFFFF" w:fill="FFFFFF"/>
      <w:rPr>
        <w:rFonts w:cs="Arial"/>
        <w:color w:val="4D4D4D"/>
        <w:sz w:val="18"/>
        <w:lang w:val="it-IT"/>
      </w:rPr>
    </w:pPr>
    <w:r>
      <w:rPr>
        <w:rFonts w:cs="Arial"/>
        <w:color w:val="4D4D4D"/>
        <w:sz w:val="18"/>
        <w:lang w:val="it-IT"/>
      </w:rPr>
      <w:fldChar w:fldCharType="begin"/>
    </w:r>
    <w:r>
      <w:rPr>
        <w:rFonts w:cs="Arial"/>
        <w:color w:val="4D4D4D"/>
        <w:sz w:val="18"/>
        <w:lang w:val="it-IT"/>
      </w:rPr>
      <w:instrText xml:space="preserve"> FILENAME   \* MERGEFORMAT </w:instrText>
    </w:r>
    <w:r>
      <w:rPr>
        <w:rFonts w:cs="Arial"/>
        <w:color w:val="4D4D4D"/>
        <w:sz w:val="18"/>
        <w:lang w:val="it-IT"/>
      </w:rPr>
      <w:fldChar w:fldCharType="separate"/>
    </w:r>
    <w:r>
      <w:rPr>
        <w:rFonts w:cs="Arial"/>
        <w:noProof/>
        <w:color w:val="4D4D4D"/>
        <w:sz w:val="18"/>
        <w:lang w:val="it-IT"/>
      </w:rPr>
      <w:t>UZB-ICT-TOR for sos-kd.uz_</w:t>
    </w:r>
    <w:r w:rsidRPr="009065DA">
      <w:rPr>
        <w:rFonts w:cs="Arial"/>
        <w:noProof/>
        <w:color w:val="4D4D4D"/>
        <w:sz w:val="18"/>
        <w:lang w:val="en-US"/>
      </w:rPr>
      <w:t>28.11.2019</w:t>
    </w:r>
    <w:r>
      <w:rPr>
        <w:rFonts w:cs="Arial"/>
        <w:noProof/>
        <w:color w:val="4D4D4D"/>
        <w:sz w:val="18"/>
        <w:lang w:val="it-IT"/>
      </w:rPr>
      <w:t>.docx</w:t>
    </w:r>
    <w:r>
      <w:rPr>
        <w:rFonts w:cs="Arial"/>
        <w:color w:val="4D4D4D"/>
        <w:sz w:val="18"/>
        <w:lang w:val="it-IT"/>
      </w:rPr>
      <w:fldChar w:fldCharType="end"/>
    </w:r>
  </w:p>
  <w:p w14:paraId="4E964AFE" w14:textId="09D98F09" w:rsidR="00673172" w:rsidRPr="008F6086" w:rsidRDefault="00673172" w:rsidP="002D4CBB">
    <w:pPr>
      <w:framePr w:w="726" w:h="284" w:hRule="exact" w:hSpace="142" w:wrap="around" w:vAnchor="page" w:hAnchor="page" w:x="1344" w:y="16081" w:anchorLock="1"/>
      <w:rPr>
        <w:rStyle w:val="a9"/>
      </w:rPr>
    </w:pPr>
    <w:r w:rsidRPr="008F6086">
      <w:rPr>
        <w:rStyle w:val="a9"/>
      </w:rPr>
      <w:fldChar w:fldCharType="begin"/>
    </w:r>
    <w:r w:rsidRPr="008F6086">
      <w:rPr>
        <w:rStyle w:val="a9"/>
      </w:rPr>
      <w:instrText xml:space="preserve"> PAGE </w:instrText>
    </w:r>
    <w:r w:rsidRPr="008F6086">
      <w:rPr>
        <w:rStyle w:val="a9"/>
      </w:rPr>
      <w:fldChar w:fldCharType="separate"/>
    </w:r>
    <w:r w:rsidR="00B15703">
      <w:rPr>
        <w:rStyle w:val="a9"/>
        <w:noProof/>
      </w:rPr>
      <w:t>3</w:t>
    </w:r>
    <w:r w:rsidRPr="008F6086">
      <w:rPr>
        <w:rStyle w:val="a9"/>
      </w:rPr>
      <w:fldChar w:fldCharType="end"/>
    </w:r>
    <w:r w:rsidRPr="008F6086">
      <w:rPr>
        <w:rStyle w:val="a9"/>
      </w:rPr>
      <w:t xml:space="preserve"> / </w:t>
    </w:r>
    <w:r w:rsidRPr="008F6086">
      <w:rPr>
        <w:rStyle w:val="a9"/>
      </w:rPr>
      <w:fldChar w:fldCharType="begin"/>
    </w:r>
    <w:r w:rsidRPr="008F6086">
      <w:rPr>
        <w:rStyle w:val="a9"/>
      </w:rPr>
      <w:instrText xml:space="preserve"> NUMPAGES </w:instrText>
    </w:r>
    <w:r w:rsidRPr="008F6086">
      <w:rPr>
        <w:rStyle w:val="a9"/>
      </w:rPr>
      <w:fldChar w:fldCharType="separate"/>
    </w:r>
    <w:r w:rsidR="00B15703">
      <w:rPr>
        <w:rStyle w:val="a9"/>
        <w:noProof/>
      </w:rPr>
      <w:t>14</w:t>
    </w:r>
    <w:r w:rsidRPr="008F6086">
      <w:rPr>
        <w:rStyle w:val="a9"/>
      </w:rPr>
      <w:fldChar w:fldCharType="end"/>
    </w:r>
    <w:r w:rsidRPr="008F6086">
      <w:rPr>
        <w:rStyle w:val="a9"/>
      </w:rPr>
      <w:t xml:space="preserve"> </w:t>
    </w:r>
  </w:p>
  <w:p w14:paraId="76C7C43E" w14:textId="77777777" w:rsidR="00673172" w:rsidRPr="007562D6" w:rsidRDefault="00673172" w:rsidP="00A15A07">
    <w:pPr>
      <w:framePr w:w="4840" w:h="421" w:hRule="exact" w:hSpace="142" w:wrap="around" w:vAnchor="page" w:hAnchor="page" w:x="6331" w:y="16201" w:anchorLock="1"/>
      <w:shd w:val="clear" w:color="FFFFFF" w:fill="FFFFFF"/>
      <w:jc w:val="right"/>
      <w:rPr>
        <w:color w:val="009EE0"/>
        <w:szCs w:val="20"/>
        <w:lang w:val="en-GB"/>
      </w:rPr>
    </w:pPr>
    <w:r w:rsidRPr="007562D6">
      <w:rPr>
        <w:color w:val="009EE0"/>
        <w:szCs w:val="20"/>
        <w:lang w:val="en-GB"/>
      </w:rPr>
      <w:t xml:space="preserve">Har </w:t>
    </w:r>
    <w:proofErr w:type="spellStart"/>
    <w:r w:rsidRPr="007562D6">
      <w:rPr>
        <w:color w:val="009EE0"/>
        <w:szCs w:val="20"/>
        <w:lang w:val="en-GB"/>
      </w:rPr>
      <w:t>bir</w:t>
    </w:r>
    <w:proofErr w:type="spellEnd"/>
    <w:r w:rsidRPr="007562D6">
      <w:rPr>
        <w:color w:val="009EE0"/>
        <w:szCs w:val="20"/>
        <w:lang w:val="en-GB"/>
      </w:rPr>
      <w:t xml:space="preserve"> </w:t>
    </w:r>
    <w:proofErr w:type="spellStart"/>
    <w:r w:rsidRPr="007562D6">
      <w:rPr>
        <w:color w:val="009EE0"/>
        <w:szCs w:val="20"/>
        <w:lang w:val="en-GB"/>
      </w:rPr>
      <w:t>bolaga</w:t>
    </w:r>
    <w:proofErr w:type="spellEnd"/>
    <w:r w:rsidRPr="007562D6">
      <w:rPr>
        <w:color w:val="009EE0"/>
        <w:szCs w:val="20"/>
        <w:lang w:val="en-GB"/>
      </w:rPr>
      <w:t xml:space="preserve"> </w:t>
    </w:r>
    <w:proofErr w:type="spellStart"/>
    <w:r w:rsidRPr="007562D6">
      <w:rPr>
        <w:color w:val="009EE0"/>
        <w:szCs w:val="20"/>
        <w:lang w:val="en-GB"/>
      </w:rPr>
      <w:t>mehrli</w:t>
    </w:r>
    <w:proofErr w:type="spellEnd"/>
    <w:r w:rsidRPr="007562D6">
      <w:rPr>
        <w:color w:val="009EE0"/>
        <w:szCs w:val="20"/>
        <w:lang w:val="en-GB"/>
      </w:rPr>
      <w:t xml:space="preserve"> </w:t>
    </w:r>
    <w:proofErr w:type="spellStart"/>
    <w:r w:rsidRPr="007562D6">
      <w:rPr>
        <w:color w:val="009EE0"/>
        <w:szCs w:val="20"/>
        <w:lang w:val="en-GB"/>
      </w:rPr>
      <w:t>uy</w:t>
    </w:r>
    <w:proofErr w:type="spellEnd"/>
    <w:r w:rsidRPr="007562D6">
      <w:rPr>
        <w:color w:val="009EE0"/>
        <w:szCs w:val="20"/>
        <w:lang w:val="en-GB"/>
      </w:rPr>
      <w:t xml:space="preserve"> </w:t>
    </w:r>
    <w:proofErr w:type="spellStart"/>
    <w:r>
      <w:rPr>
        <w:color w:val="009EE0"/>
        <w:szCs w:val="20"/>
        <w:lang w:val="en-GB"/>
      </w:rPr>
      <w:t>go</w:t>
    </w:r>
    <w:r w:rsidRPr="007562D6">
      <w:rPr>
        <w:color w:val="009EE0"/>
        <w:szCs w:val="20"/>
        <w:lang w:val="en-GB"/>
      </w:rPr>
      <w:t>‘shasi</w:t>
    </w:r>
    <w:proofErr w:type="spellEnd"/>
  </w:p>
  <w:p w14:paraId="68C073C9" w14:textId="77777777" w:rsidR="00673172" w:rsidRPr="002A20EB" w:rsidRDefault="00673172" w:rsidP="005F4E39">
    <w:pPr>
      <w:pStyle w:val="a6"/>
      <w:ind w:right="360"/>
      <w:rPr>
        <w:lang w:val="en-GB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E0913B" w14:textId="77777777" w:rsidR="00673172" w:rsidRPr="00011987" w:rsidRDefault="00673172" w:rsidP="0049619B">
    <w:pPr>
      <w:shd w:val="clear" w:color="FFFFFF" w:fill="FFFFFF"/>
      <w:jc w:val="center"/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9D325B" w14:textId="77777777" w:rsidR="00EF32F6" w:rsidRDefault="00EF32F6">
      <w:r>
        <w:separator/>
      </w:r>
    </w:p>
  </w:footnote>
  <w:footnote w:type="continuationSeparator" w:id="0">
    <w:p w14:paraId="76C6972B" w14:textId="77777777" w:rsidR="00EF32F6" w:rsidRDefault="00EF32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02F2C3" w14:textId="77777777" w:rsidR="00673172" w:rsidRDefault="00673172" w:rsidP="008E5567">
    <w:pPr>
      <w:pStyle w:val="a4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14:paraId="4527ECB8" w14:textId="77777777" w:rsidR="00673172" w:rsidRDefault="00673172" w:rsidP="008E5567">
    <w:pPr>
      <w:pStyle w:val="a4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24CC7" w14:textId="77777777" w:rsidR="00673172" w:rsidRPr="00F94F85" w:rsidRDefault="00673172" w:rsidP="008E5567">
    <w:pPr>
      <w:pStyle w:val="a4"/>
      <w:ind w:right="360"/>
      <w:rPr>
        <w:b/>
        <w:smallCaps/>
        <w:szCs w:val="19"/>
        <w:lang w:val="ru-RU"/>
      </w:rPr>
    </w:pPr>
    <w:r w:rsidRPr="00F94F85">
      <w:rPr>
        <w:rStyle w:val="af7"/>
        <w:b w:val="0"/>
        <w:iCs/>
        <w:smallCaps/>
        <w:szCs w:val="19"/>
        <w:lang w:val="ru-RU"/>
      </w:rPr>
      <w:t xml:space="preserve">техническое задание: </w:t>
    </w:r>
    <w:r>
      <w:rPr>
        <w:rStyle w:val="af7"/>
        <w:b w:val="0"/>
        <w:iCs/>
        <w:smallCaps/>
        <w:szCs w:val="19"/>
        <w:lang w:val="ru-RU"/>
      </w:rPr>
      <w:t>веб-сайт</w:t>
    </w:r>
    <w:r w:rsidRPr="00F94F85">
      <w:rPr>
        <w:rStyle w:val="af7"/>
        <w:b w:val="0"/>
        <w:iCs/>
        <w:smallCaps/>
        <w:szCs w:val="19"/>
        <w:lang w:val="ru-RU"/>
      </w:rPr>
      <w:t xml:space="preserve"> ассоциации «</w:t>
    </w:r>
    <w:proofErr w:type="spellStart"/>
    <w:r w:rsidRPr="00F94F85">
      <w:rPr>
        <w:rStyle w:val="af7"/>
        <w:b w:val="0"/>
        <w:iCs/>
        <w:smallCaps/>
        <w:szCs w:val="19"/>
        <w:lang w:val="en-US"/>
      </w:rPr>
      <w:t>sos</w:t>
    </w:r>
    <w:proofErr w:type="spellEnd"/>
    <w:r w:rsidRPr="00F94F85">
      <w:rPr>
        <w:rStyle w:val="af7"/>
        <w:b w:val="0"/>
        <w:iCs/>
        <w:smallCaps/>
        <w:szCs w:val="19"/>
        <w:lang w:val="ru-RU"/>
      </w:rPr>
      <w:t xml:space="preserve"> детские деревни Узбекистана»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27DABE" w14:textId="77777777" w:rsidR="00673172" w:rsidRDefault="00673172">
    <w:pPr>
      <w:pStyle w:val="a4"/>
    </w:pPr>
  </w:p>
  <w:p w14:paraId="7CFFB184" w14:textId="77777777" w:rsidR="00673172" w:rsidRDefault="00673172" w:rsidP="00B367F0">
    <w:pPr>
      <w:pStyle w:val="a4"/>
    </w:pPr>
  </w:p>
  <w:p w14:paraId="784A16F3" w14:textId="77777777" w:rsidR="00673172" w:rsidRDefault="00673172" w:rsidP="00B367F0">
    <w:pPr>
      <w:pStyle w:val="a4"/>
    </w:pPr>
  </w:p>
  <w:p w14:paraId="4D5F6E2C" w14:textId="77777777" w:rsidR="00673172" w:rsidRDefault="00673172" w:rsidP="00B367F0">
    <w:pPr>
      <w:pStyle w:val="a4"/>
    </w:pPr>
    <w:r>
      <w:rPr>
        <w:noProof/>
        <w:lang w:val="ru-RU" w:eastAsia="ru-RU"/>
      </w:rPr>
      <w:drawing>
        <wp:anchor distT="0" distB="0" distL="114300" distR="114300" simplePos="0" relativeHeight="251646976" behindDoc="0" locked="0" layoutInCell="1" allowOverlap="1" wp14:anchorId="75651E26" wp14:editId="43429E9A">
          <wp:simplePos x="0" y="0"/>
          <wp:positionH relativeFrom="page">
            <wp:posOffset>467995</wp:posOffset>
          </wp:positionH>
          <wp:positionV relativeFrom="page">
            <wp:posOffset>900430</wp:posOffset>
          </wp:positionV>
          <wp:extent cx="1544400" cy="4428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A_Uzbekistan_BLUE_Positive_RGB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4400" cy="442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127E9A" w14:textId="77777777" w:rsidR="00673172" w:rsidRDefault="00673172" w:rsidP="00B367F0">
    <w:pPr>
      <w:pStyle w:val="a4"/>
    </w:pPr>
  </w:p>
  <w:p w14:paraId="1D8FB403" w14:textId="77777777" w:rsidR="00673172" w:rsidRDefault="00673172" w:rsidP="00B367F0">
    <w:pPr>
      <w:pStyle w:val="a4"/>
    </w:pPr>
  </w:p>
  <w:p w14:paraId="2CF9974E" w14:textId="77777777" w:rsidR="00673172" w:rsidRDefault="00673172" w:rsidP="00B367F0">
    <w:pPr>
      <w:pStyle w:val="a4"/>
    </w:pPr>
  </w:p>
  <w:p w14:paraId="7E2E585C" w14:textId="77777777" w:rsidR="00673172" w:rsidRDefault="00673172" w:rsidP="00B367F0">
    <w:pPr>
      <w:pStyle w:val="a4"/>
    </w:pPr>
  </w:p>
  <w:p w14:paraId="5300B722" w14:textId="77777777" w:rsidR="00673172" w:rsidRDefault="00673172" w:rsidP="004028A8">
    <w:pPr>
      <w:pStyle w:val="a4"/>
      <w:tabs>
        <w:tab w:val="clear" w:pos="4536"/>
        <w:tab w:val="clear" w:pos="9072"/>
        <w:tab w:val="left" w:pos="3540"/>
      </w:tabs>
    </w:pPr>
    <w:r>
      <w:tab/>
    </w:r>
  </w:p>
  <w:p w14:paraId="5D7E7AFA" w14:textId="77777777" w:rsidR="00673172" w:rsidRDefault="00673172" w:rsidP="00B367F0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F3E47"/>
    <w:multiLevelType w:val="hybridMultilevel"/>
    <w:tmpl w:val="E3BE7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91BB3"/>
    <w:multiLevelType w:val="hybridMultilevel"/>
    <w:tmpl w:val="BF744C4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2311A"/>
    <w:multiLevelType w:val="hybridMultilevel"/>
    <w:tmpl w:val="72C0A0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F3FEB"/>
    <w:multiLevelType w:val="hybridMultilevel"/>
    <w:tmpl w:val="9BCA2AB8"/>
    <w:lvl w:ilvl="0" w:tplc="3800D4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8AA0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A80D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E4F1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098E3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E032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C628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2C14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BC37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85991"/>
    <w:multiLevelType w:val="hybridMultilevel"/>
    <w:tmpl w:val="A038E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317F1"/>
    <w:multiLevelType w:val="multilevel"/>
    <w:tmpl w:val="59163346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47" w:hanging="495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0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16" w:hanging="1800"/>
      </w:pPr>
      <w:rPr>
        <w:rFonts w:hint="default"/>
      </w:rPr>
    </w:lvl>
  </w:abstractNum>
  <w:abstractNum w:abstractNumId="6" w15:restartNumberingAfterBreak="0">
    <w:nsid w:val="24145F42"/>
    <w:multiLevelType w:val="hybridMultilevel"/>
    <w:tmpl w:val="7AEE97B2"/>
    <w:lvl w:ilvl="0" w:tplc="AAF872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9EE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6D29D1"/>
    <w:multiLevelType w:val="hybridMultilevel"/>
    <w:tmpl w:val="F288142C"/>
    <w:lvl w:ilvl="0" w:tplc="8550CCA2">
      <w:start w:val="1"/>
      <w:numFmt w:val="bullet"/>
      <w:lvlText w:val=""/>
      <w:lvlJc w:val="left"/>
      <w:pPr>
        <w:tabs>
          <w:tab w:val="num" w:pos="1778"/>
        </w:tabs>
        <w:ind w:left="1778" w:hanging="360"/>
      </w:pPr>
      <w:rPr>
        <w:rFonts w:ascii="Wingdings" w:hAnsi="Wingdings" w:hint="default"/>
      </w:rPr>
    </w:lvl>
    <w:lvl w:ilvl="1" w:tplc="FC9A4C14">
      <w:numFmt w:val="bullet"/>
      <w:lvlText w:val="•"/>
      <w:lvlJc w:val="left"/>
      <w:pPr>
        <w:tabs>
          <w:tab w:val="num" w:pos="2498"/>
        </w:tabs>
        <w:ind w:left="2498" w:hanging="360"/>
      </w:pPr>
      <w:rPr>
        <w:rFonts w:ascii="Arial" w:hAnsi="Arial" w:hint="default"/>
      </w:rPr>
    </w:lvl>
    <w:lvl w:ilvl="2" w:tplc="1F08E7BE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</w:rPr>
    </w:lvl>
    <w:lvl w:ilvl="3" w:tplc="2BDAB9CA" w:tentative="1">
      <w:start w:val="1"/>
      <w:numFmt w:val="bullet"/>
      <w:lvlText w:val=""/>
      <w:lvlJc w:val="left"/>
      <w:pPr>
        <w:tabs>
          <w:tab w:val="num" w:pos="3938"/>
        </w:tabs>
        <w:ind w:left="3938" w:hanging="360"/>
      </w:pPr>
      <w:rPr>
        <w:rFonts w:ascii="Wingdings" w:hAnsi="Wingdings" w:hint="default"/>
      </w:rPr>
    </w:lvl>
    <w:lvl w:ilvl="4" w:tplc="F0162B80" w:tentative="1">
      <w:start w:val="1"/>
      <w:numFmt w:val="bullet"/>
      <w:lvlText w:val=""/>
      <w:lvlJc w:val="left"/>
      <w:pPr>
        <w:tabs>
          <w:tab w:val="num" w:pos="4658"/>
        </w:tabs>
        <w:ind w:left="4658" w:hanging="360"/>
      </w:pPr>
      <w:rPr>
        <w:rFonts w:ascii="Wingdings" w:hAnsi="Wingdings" w:hint="default"/>
      </w:rPr>
    </w:lvl>
    <w:lvl w:ilvl="5" w:tplc="1154004E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</w:rPr>
    </w:lvl>
    <w:lvl w:ilvl="6" w:tplc="F110B2C0" w:tentative="1">
      <w:start w:val="1"/>
      <w:numFmt w:val="bullet"/>
      <w:lvlText w:val=""/>
      <w:lvlJc w:val="left"/>
      <w:pPr>
        <w:tabs>
          <w:tab w:val="num" w:pos="6098"/>
        </w:tabs>
        <w:ind w:left="6098" w:hanging="360"/>
      </w:pPr>
      <w:rPr>
        <w:rFonts w:ascii="Wingdings" w:hAnsi="Wingdings" w:hint="default"/>
      </w:rPr>
    </w:lvl>
    <w:lvl w:ilvl="7" w:tplc="FEB88694" w:tentative="1">
      <w:start w:val="1"/>
      <w:numFmt w:val="bullet"/>
      <w:lvlText w:val=""/>
      <w:lvlJc w:val="left"/>
      <w:pPr>
        <w:tabs>
          <w:tab w:val="num" w:pos="6818"/>
        </w:tabs>
        <w:ind w:left="6818" w:hanging="360"/>
      </w:pPr>
      <w:rPr>
        <w:rFonts w:ascii="Wingdings" w:hAnsi="Wingdings" w:hint="default"/>
      </w:rPr>
    </w:lvl>
    <w:lvl w:ilvl="8" w:tplc="83027BBE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</w:rPr>
    </w:lvl>
  </w:abstractNum>
  <w:abstractNum w:abstractNumId="8" w15:restartNumberingAfterBreak="0">
    <w:nsid w:val="30171665"/>
    <w:multiLevelType w:val="multilevel"/>
    <w:tmpl w:val="C8F4D564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47" w:hanging="495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7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0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16" w:hanging="1800"/>
      </w:pPr>
      <w:rPr>
        <w:rFonts w:hint="default"/>
      </w:rPr>
    </w:lvl>
  </w:abstractNum>
  <w:abstractNum w:abstractNumId="9" w15:restartNumberingAfterBreak="0">
    <w:nsid w:val="33840CF0"/>
    <w:multiLevelType w:val="hybridMultilevel"/>
    <w:tmpl w:val="040A34FE"/>
    <w:lvl w:ilvl="0" w:tplc="FC9A4C14">
      <w:numFmt w:val="bullet"/>
      <w:lvlText w:val="•"/>
      <w:lvlJc w:val="left"/>
      <w:pPr>
        <w:tabs>
          <w:tab w:val="num" w:pos="2553"/>
        </w:tabs>
        <w:ind w:left="255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0" w15:restartNumberingAfterBreak="0">
    <w:nsid w:val="3F502303"/>
    <w:multiLevelType w:val="hybridMultilevel"/>
    <w:tmpl w:val="9AEAA9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825857"/>
    <w:multiLevelType w:val="hybridMultilevel"/>
    <w:tmpl w:val="7CA40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A1B53"/>
    <w:multiLevelType w:val="hybridMultilevel"/>
    <w:tmpl w:val="E3F6070A"/>
    <w:lvl w:ilvl="0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78614D1"/>
    <w:multiLevelType w:val="multilevel"/>
    <w:tmpl w:val="B84E0920"/>
    <w:lvl w:ilvl="0">
      <w:start w:val="3"/>
      <w:numFmt w:val="decimal"/>
      <w:lvlText w:val="%1."/>
      <w:lvlJc w:val="left"/>
      <w:pPr>
        <w:ind w:left="488" w:hanging="488"/>
      </w:pPr>
      <w:rPr>
        <w:rFonts w:cs="Arial" w:hint="default"/>
        <w:b/>
      </w:rPr>
    </w:lvl>
    <w:lvl w:ilvl="1">
      <w:start w:val="2"/>
      <w:numFmt w:val="decimal"/>
      <w:lvlText w:val="%1.%2."/>
      <w:lvlJc w:val="left"/>
      <w:pPr>
        <w:ind w:left="488" w:hanging="488"/>
      </w:pPr>
      <w:rPr>
        <w:rFonts w:cs="Arial" w:hint="default"/>
        <w:b/>
      </w:rPr>
    </w:lvl>
    <w:lvl w:ilvl="2">
      <w:start w:val="8"/>
      <w:numFmt w:val="decimal"/>
      <w:lvlText w:val="%1.%2.%3."/>
      <w:lvlJc w:val="left"/>
      <w:pPr>
        <w:ind w:left="720" w:hanging="720"/>
      </w:pPr>
      <w:rPr>
        <w:rFonts w:cs="Arial"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Arial"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Arial"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Arial"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Arial"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Arial"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Arial" w:hint="default"/>
        <w:b/>
      </w:rPr>
    </w:lvl>
  </w:abstractNum>
  <w:abstractNum w:abstractNumId="14" w15:restartNumberingAfterBreak="0">
    <w:nsid w:val="48CE569A"/>
    <w:multiLevelType w:val="hybridMultilevel"/>
    <w:tmpl w:val="9CFCE01E"/>
    <w:lvl w:ilvl="0" w:tplc="6D0A946A">
      <w:start w:val="1"/>
      <w:numFmt w:val="bullet"/>
      <w:pStyle w:val="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DAC4BC">
      <w:start w:val="1"/>
      <w:numFmt w:val="bullet"/>
      <w:pStyle w:val="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FB75FC"/>
    <w:multiLevelType w:val="hybridMultilevel"/>
    <w:tmpl w:val="20BE6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8C1466"/>
    <w:multiLevelType w:val="multilevel"/>
    <w:tmpl w:val="836A03C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0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2566"/>
        </w:tabs>
        <w:ind w:left="2566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5080030F"/>
    <w:multiLevelType w:val="hybridMultilevel"/>
    <w:tmpl w:val="1DDE1AF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B60974"/>
    <w:multiLevelType w:val="hybridMultilevel"/>
    <w:tmpl w:val="C0588D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197CA0"/>
    <w:multiLevelType w:val="hybridMultilevel"/>
    <w:tmpl w:val="936640E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2708BE"/>
    <w:multiLevelType w:val="hybridMultilevel"/>
    <w:tmpl w:val="41024028"/>
    <w:lvl w:ilvl="0" w:tplc="AE6AAF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8A03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BC84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8C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1829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4EB2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B044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228E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127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DF58A7"/>
    <w:multiLevelType w:val="hybridMultilevel"/>
    <w:tmpl w:val="C2B2C4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2671A0"/>
    <w:multiLevelType w:val="hybridMultilevel"/>
    <w:tmpl w:val="CCBA8BD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E648FB"/>
    <w:multiLevelType w:val="hybridMultilevel"/>
    <w:tmpl w:val="09902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19560D"/>
    <w:multiLevelType w:val="hybridMultilevel"/>
    <w:tmpl w:val="0520D5BC"/>
    <w:lvl w:ilvl="0" w:tplc="AAF872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9EE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3277DF"/>
    <w:multiLevelType w:val="hybridMultilevel"/>
    <w:tmpl w:val="DF7298C8"/>
    <w:lvl w:ilvl="0" w:tplc="AAF872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9EE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9F0862"/>
    <w:multiLevelType w:val="hybridMultilevel"/>
    <w:tmpl w:val="7D7CA19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17"/>
  </w:num>
  <w:num w:numId="4">
    <w:abstractNumId w:val="19"/>
  </w:num>
  <w:num w:numId="5">
    <w:abstractNumId w:val="1"/>
  </w:num>
  <w:num w:numId="6">
    <w:abstractNumId w:val="26"/>
  </w:num>
  <w:num w:numId="7">
    <w:abstractNumId w:val="18"/>
  </w:num>
  <w:num w:numId="8">
    <w:abstractNumId w:val="10"/>
  </w:num>
  <w:num w:numId="9">
    <w:abstractNumId w:val="21"/>
  </w:num>
  <w:num w:numId="10">
    <w:abstractNumId w:val="2"/>
  </w:num>
  <w:num w:numId="11">
    <w:abstractNumId w:val="24"/>
  </w:num>
  <w:num w:numId="12">
    <w:abstractNumId w:val="25"/>
  </w:num>
  <w:num w:numId="13">
    <w:abstractNumId w:val="6"/>
  </w:num>
  <w:num w:numId="14">
    <w:abstractNumId w:val="0"/>
  </w:num>
  <w:num w:numId="15">
    <w:abstractNumId w:val="8"/>
  </w:num>
  <w:num w:numId="16">
    <w:abstractNumId w:val="5"/>
  </w:num>
  <w:num w:numId="17">
    <w:abstractNumId w:val="7"/>
  </w:num>
  <w:num w:numId="18">
    <w:abstractNumId w:val="16"/>
    <w:lvlOverride w:ilvl="0">
      <w:startOverride w:val="3"/>
    </w:lvlOverride>
    <w:lvlOverride w:ilvl="1">
      <w:startOverride w:val="2"/>
    </w:lvlOverride>
  </w:num>
  <w:num w:numId="19">
    <w:abstractNumId w:val="9"/>
  </w:num>
  <w:num w:numId="20">
    <w:abstractNumId w:val="20"/>
  </w:num>
  <w:num w:numId="21">
    <w:abstractNumId w:val="11"/>
  </w:num>
  <w:num w:numId="22">
    <w:abstractNumId w:val="16"/>
  </w:num>
  <w:num w:numId="23">
    <w:abstractNumId w:val="4"/>
  </w:num>
  <w:num w:numId="24">
    <w:abstractNumId w:val="15"/>
  </w:num>
  <w:num w:numId="25">
    <w:abstractNumId w:val="23"/>
  </w:num>
  <w:num w:numId="26">
    <w:abstractNumId w:val="12"/>
  </w:num>
  <w:num w:numId="27">
    <w:abstractNumId w:val="22"/>
  </w:num>
  <w:num w:numId="28">
    <w:abstractNumId w:val="13"/>
  </w:num>
  <w:num w:numId="29">
    <w:abstractNumId w:val="3"/>
  </w:num>
  <w:num w:numId="30">
    <w:abstractNumId w:val="16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lexander Kashubin">
    <w15:presenceInfo w15:providerId="None" w15:userId="Alexander Kashub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activeWritingStyle w:appName="MSWord" w:lang="de-DE" w:vendorID="64" w:dllVersion="6" w:nlCheck="1" w:checkStyle="0"/>
  <w:activeWritingStyle w:appName="MSWord" w:lang="en-GB" w:vendorID="64" w:dllVersion="6" w:nlCheck="1" w:checkStyle="0"/>
  <w:activeWritingStyle w:appName="MSWord" w:lang="fr-FR" w:vendorID="64" w:dllVersion="6" w:nlCheck="1" w:checkStyle="1"/>
  <w:activeWritingStyle w:appName="MSWord" w:lang="de-AT" w:vendorID="64" w:dllVersion="6" w:nlCheck="1" w:checkStyle="1"/>
  <w:activeWritingStyle w:appName="MSWord" w:lang="en-US" w:vendorID="64" w:dllVersion="6" w:nlCheck="1" w:checkStyle="0"/>
  <w:activeWritingStyle w:appName="MSWord" w:lang="ru-RU" w:vendorID="64" w:dllVersion="6" w:nlCheck="1" w:checkStyle="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357"/>
  <w:drawingGridVerticalSpacing w:val="357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853"/>
    <w:rsid w:val="0000024E"/>
    <w:rsid w:val="000019DA"/>
    <w:rsid w:val="00005893"/>
    <w:rsid w:val="00006CC6"/>
    <w:rsid w:val="00011987"/>
    <w:rsid w:val="000139C4"/>
    <w:rsid w:val="000141A6"/>
    <w:rsid w:val="00022955"/>
    <w:rsid w:val="00027FDA"/>
    <w:rsid w:val="00032ADE"/>
    <w:rsid w:val="00044F4C"/>
    <w:rsid w:val="00046BDF"/>
    <w:rsid w:val="00047651"/>
    <w:rsid w:val="00053DFE"/>
    <w:rsid w:val="000553A0"/>
    <w:rsid w:val="00060E7C"/>
    <w:rsid w:val="000613D4"/>
    <w:rsid w:val="00062402"/>
    <w:rsid w:val="00065AC2"/>
    <w:rsid w:val="000746B1"/>
    <w:rsid w:val="00083E80"/>
    <w:rsid w:val="0008461D"/>
    <w:rsid w:val="00086968"/>
    <w:rsid w:val="000871F2"/>
    <w:rsid w:val="00090F58"/>
    <w:rsid w:val="00092842"/>
    <w:rsid w:val="00092EC0"/>
    <w:rsid w:val="000A7F85"/>
    <w:rsid w:val="000B1CD3"/>
    <w:rsid w:val="000C0F2E"/>
    <w:rsid w:val="000C0FC0"/>
    <w:rsid w:val="000C40C2"/>
    <w:rsid w:val="000D5742"/>
    <w:rsid w:val="000D783E"/>
    <w:rsid w:val="000E08F9"/>
    <w:rsid w:val="000E1FB2"/>
    <w:rsid w:val="000E52C7"/>
    <w:rsid w:val="000F18FA"/>
    <w:rsid w:val="000F725F"/>
    <w:rsid w:val="00110302"/>
    <w:rsid w:val="00115F51"/>
    <w:rsid w:val="001169B6"/>
    <w:rsid w:val="001174D1"/>
    <w:rsid w:val="001214BB"/>
    <w:rsid w:val="00122EAB"/>
    <w:rsid w:val="001274E2"/>
    <w:rsid w:val="00127609"/>
    <w:rsid w:val="001413E1"/>
    <w:rsid w:val="00141B80"/>
    <w:rsid w:val="00152A52"/>
    <w:rsid w:val="0015615D"/>
    <w:rsid w:val="00156651"/>
    <w:rsid w:val="001615B9"/>
    <w:rsid w:val="00162DCD"/>
    <w:rsid w:val="0017103D"/>
    <w:rsid w:val="0017247E"/>
    <w:rsid w:val="00173C36"/>
    <w:rsid w:val="00177D18"/>
    <w:rsid w:val="00180682"/>
    <w:rsid w:val="001814C2"/>
    <w:rsid w:val="00184306"/>
    <w:rsid w:val="00185E3F"/>
    <w:rsid w:val="001932C1"/>
    <w:rsid w:val="00195587"/>
    <w:rsid w:val="00196F10"/>
    <w:rsid w:val="001A0481"/>
    <w:rsid w:val="001A4E48"/>
    <w:rsid w:val="001A618E"/>
    <w:rsid w:val="001C07C9"/>
    <w:rsid w:val="001C0F20"/>
    <w:rsid w:val="001C2033"/>
    <w:rsid w:val="001D030C"/>
    <w:rsid w:val="001D5C12"/>
    <w:rsid w:val="001D766D"/>
    <w:rsid w:val="001E5D29"/>
    <w:rsid w:val="001F39E4"/>
    <w:rsid w:val="001F5FA9"/>
    <w:rsid w:val="00201565"/>
    <w:rsid w:val="0020470D"/>
    <w:rsid w:val="00212CE1"/>
    <w:rsid w:val="00212D95"/>
    <w:rsid w:val="00216CF7"/>
    <w:rsid w:val="00217733"/>
    <w:rsid w:val="00232D91"/>
    <w:rsid w:val="00236A1E"/>
    <w:rsid w:val="002445D2"/>
    <w:rsid w:val="00263011"/>
    <w:rsid w:val="002669C9"/>
    <w:rsid w:val="00271438"/>
    <w:rsid w:val="00272343"/>
    <w:rsid w:val="002831B6"/>
    <w:rsid w:val="0028320A"/>
    <w:rsid w:val="00287E74"/>
    <w:rsid w:val="00293738"/>
    <w:rsid w:val="002A0F9B"/>
    <w:rsid w:val="002A20EB"/>
    <w:rsid w:val="002A3419"/>
    <w:rsid w:val="002A6BCB"/>
    <w:rsid w:val="002A7FF9"/>
    <w:rsid w:val="002B0D28"/>
    <w:rsid w:val="002B49F7"/>
    <w:rsid w:val="002C16D7"/>
    <w:rsid w:val="002C4129"/>
    <w:rsid w:val="002C4423"/>
    <w:rsid w:val="002C46D2"/>
    <w:rsid w:val="002C564D"/>
    <w:rsid w:val="002D1DC5"/>
    <w:rsid w:val="002D4BB3"/>
    <w:rsid w:val="002D4CBB"/>
    <w:rsid w:val="002D7234"/>
    <w:rsid w:val="002E657E"/>
    <w:rsid w:val="002F6AC3"/>
    <w:rsid w:val="00300CAC"/>
    <w:rsid w:val="003065D6"/>
    <w:rsid w:val="0031270B"/>
    <w:rsid w:val="0031603A"/>
    <w:rsid w:val="00323EC9"/>
    <w:rsid w:val="0032463F"/>
    <w:rsid w:val="00324E78"/>
    <w:rsid w:val="00332796"/>
    <w:rsid w:val="003352AE"/>
    <w:rsid w:val="00335CDC"/>
    <w:rsid w:val="00346C37"/>
    <w:rsid w:val="003521F9"/>
    <w:rsid w:val="003546EC"/>
    <w:rsid w:val="00357E6D"/>
    <w:rsid w:val="00363278"/>
    <w:rsid w:val="00363B16"/>
    <w:rsid w:val="00366974"/>
    <w:rsid w:val="003731A6"/>
    <w:rsid w:val="00380532"/>
    <w:rsid w:val="00384918"/>
    <w:rsid w:val="00387981"/>
    <w:rsid w:val="0039525C"/>
    <w:rsid w:val="00395532"/>
    <w:rsid w:val="003A23E4"/>
    <w:rsid w:val="003A5308"/>
    <w:rsid w:val="003B70DE"/>
    <w:rsid w:val="003C2EC1"/>
    <w:rsid w:val="003D0DA7"/>
    <w:rsid w:val="003D6619"/>
    <w:rsid w:val="003E3145"/>
    <w:rsid w:val="003E5C15"/>
    <w:rsid w:val="003F6273"/>
    <w:rsid w:val="003F6990"/>
    <w:rsid w:val="004028A8"/>
    <w:rsid w:val="004037AB"/>
    <w:rsid w:val="004226A4"/>
    <w:rsid w:val="00425C61"/>
    <w:rsid w:val="00427AB7"/>
    <w:rsid w:val="00430A5D"/>
    <w:rsid w:val="004347C8"/>
    <w:rsid w:val="0043621D"/>
    <w:rsid w:val="004876D3"/>
    <w:rsid w:val="0049619B"/>
    <w:rsid w:val="004963DE"/>
    <w:rsid w:val="00497CD8"/>
    <w:rsid w:val="004A27BB"/>
    <w:rsid w:val="004A35CF"/>
    <w:rsid w:val="004B41F9"/>
    <w:rsid w:val="004B6600"/>
    <w:rsid w:val="004C34C9"/>
    <w:rsid w:val="004C6D46"/>
    <w:rsid w:val="004D2F74"/>
    <w:rsid w:val="004D486A"/>
    <w:rsid w:val="004E3653"/>
    <w:rsid w:val="004E3EBB"/>
    <w:rsid w:val="004E61CB"/>
    <w:rsid w:val="004E632E"/>
    <w:rsid w:val="004F0146"/>
    <w:rsid w:val="004F1AA9"/>
    <w:rsid w:val="004F35D1"/>
    <w:rsid w:val="004F411E"/>
    <w:rsid w:val="004F7F47"/>
    <w:rsid w:val="00502ED6"/>
    <w:rsid w:val="005054B7"/>
    <w:rsid w:val="0050575A"/>
    <w:rsid w:val="0051101C"/>
    <w:rsid w:val="00516ADE"/>
    <w:rsid w:val="005175DB"/>
    <w:rsid w:val="00520AFC"/>
    <w:rsid w:val="00521EBA"/>
    <w:rsid w:val="00524FFB"/>
    <w:rsid w:val="00525B7D"/>
    <w:rsid w:val="00525D67"/>
    <w:rsid w:val="00532AE3"/>
    <w:rsid w:val="00535774"/>
    <w:rsid w:val="00547691"/>
    <w:rsid w:val="00561FF0"/>
    <w:rsid w:val="005627D0"/>
    <w:rsid w:val="0056312D"/>
    <w:rsid w:val="005707AF"/>
    <w:rsid w:val="00576671"/>
    <w:rsid w:val="005813AE"/>
    <w:rsid w:val="0058331D"/>
    <w:rsid w:val="00585081"/>
    <w:rsid w:val="00585406"/>
    <w:rsid w:val="00591C04"/>
    <w:rsid w:val="005A79A7"/>
    <w:rsid w:val="005B39DF"/>
    <w:rsid w:val="005C0C39"/>
    <w:rsid w:val="005C3835"/>
    <w:rsid w:val="005C5396"/>
    <w:rsid w:val="005C66A6"/>
    <w:rsid w:val="005C6F8E"/>
    <w:rsid w:val="005D21E1"/>
    <w:rsid w:val="005D2AE9"/>
    <w:rsid w:val="005D30EC"/>
    <w:rsid w:val="005D3ED6"/>
    <w:rsid w:val="005D400F"/>
    <w:rsid w:val="005D4BE9"/>
    <w:rsid w:val="005E1678"/>
    <w:rsid w:val="005F4E39"/>
    <w:rsid w:val="005F5C89"/>
    <w:rsid w:val="0060240B"/>
    <w:rsid w:val="0060261B"/>
    <w:rsid w:val="00605174"/>
    <w:rsid w:val="0061145A"/>
    <w:rsid w:val="006133C5"/>
    <w:rsid w:val="0062260D"/>
    <w:rsid w:val="00627692"/>
    <w:rsid w:val="00634166"/>
    <w:rsid w:val="00650D68"/>
    <w:rsid w:val="00654C0E"/>
    <w:rsid w:val="0066257F"/>
    <w:rsid w:val="00670A9E"/>
    <w:rsid w:val="006714FF"/>
    <w:rsid w:val="00673172"/>
    <w:rsid w:val="00693146"/>
    <w:rsid w:val="00696723"/>
    <w:rsid w:val="006A5776"/>
    <w:rsid w:val="006A6C0B"/>
    <w:rsid w:val="006A78F1"/>
    <w:rsid w:val="006B1FF5"/>
    <w:rsid w:val="006B6BFD"/>
    <w:rsid w:val="006B7EC2"/>
    <w:rsid w:val="006C3E84"/>
    <w:rsid w:val="006C78F2"/>
    <w:rsid w:val="006D471C"/>
    <w:rsid w:val="006F0355"/>
    <w:rsid w:val="006F115F"/>
    <w:rsid w:val="006F339B"/>
    <w:rsid w:val="006F6E7A"/>
    <w:rsid w:val="00707C51"/>
    <w:rsid w:val="0071002F"/>
    <w:rsid w:val="0071257A"/>
    <w:rsid w:val="0072006B"/>
    <w:rsid w:val="00720CB2"/>
    <w:rsid w:val="0073528E"/>
    <w:rsid w:val="00740D8A"/>
    <w:rsid w:val="007421E9"/>
    <w:rsid w:val="00756A3D"/>
    <w:rsid w:val="00756F32"/>
    <w:rsid w:val="007724C9"/>
    <w:rsid w:val="007728AF"/>
    <w:rsid w:val="00773D68"/>
    <w:rsid w:val="00775EDF"/>
    <w:rsid w:val="007857E4"/>
    <w:rsid w:val="0078743D"/>
    <w:rsid w:val="007939FB"/>
    <w:rsid w:val="00797DD7"/>
    <w:rsid w:val="007A07CF"/>
    <w:rsid w:val="007A3739"/>
    <w:rsid w:val="007A5919"/>
    <w:rsid w:val="007B12C9"/>
    <w:rsid w:val="007B6E81"/>
    <w:rsid w:val="007C0AFC"/>
    <w:rsid w:val="007C1EF5"/>
    <w:rsid w:val="007C39B6"/>
    <w:rsid w:val="007D2399"/>
    <w:rsid w:val="007E2694"/>
    <w:rsid w:val="007E3BEB"/>
    <w:rsid w:val="007E7432"/>
    <w:rsid w:val="007E7A87"/>
    <w:rsid w:val="007F1DC7"/>
    <w:rsid w:val="007F24A3"/>
    <w:rsid w:val="007F6EFA"/>
    <w:rsid w:val="00817F00"/>
    <w:rsid w:val="0082126A"/>
    <w:rsid w:val="00822790"/>
    <w:rsid w:val="00826A32"/>
    <w:rsid w:val="00826F87"/>
    <w:rsid w:val="0082787A"/>
    <w:rsid w:val="00831522"/>
    <w:rsid w:val="00833274"/>
    <w:rsid w:val="008337F1"/>
    <w:rsid w:val="008438E9"/>
    <w:rsid w:val="008462F8"/>
    <w:rsid w:val="008574D5"/>
    <w:rsid w:val="00860243"/>
    <w:rsid w:val="00861A7D"/>
    <w:rsid w:val="00867019"/>
    <w:rsid w:val="00867F8D"/>
    <w:rsid w:val="008701CE"/>
    <w:rsid w:val="00872EB5"/>
    <w:rsid w:val="0088474B"/>
    <w:rsid w:val="008905E1"/>
    <w:rsid w:val="008A29AD"/>
    <w:rsid w:val="008A47E1"/>
    <w:rsid w:val="008B140F"/>
    <w:rsid w:val="008C3C8B"/>
    <w:rsid w:val="008D373E"/>
    <w:rsid w:val="008E1D57"/>
    <w:rsid w:val="008E5567"/>
    <w:rsid w:val="008F341B"/>
    <w:rsid w:val="008F6086"/>
    <w:rsid w:val="0090044C"/>
    <w:rsid w:val="00904941"/>
    <w:rsid w:val="009065DA"/>
    <w:rsid w:val="009074AD"/>
    <w:rsid w:val="00915F63"/>
    <w:rsid w:val="00926EDB"/>
    <w:rsid w:val="0092751E"/>
    <w:rsid w:val="00927C4E"/>
    <w:rsid w:val="00945670"/>
    <w:rsid w:val="0094575B"/>
    <w:rsid w:val="00953EC1"/>
    <w:rsid w:val="00967B3E"/>
    <w:rsid w:val="00983FA5"/>
    <w:rsid w:val="00986033"/>
    <w:rsid w:val="009A1312"/>
    <w:rsid w:val="009A1E0E"/>
    <w:rsid w:val="009B0E82"/>
    <w:rsid w:val="009B2D38"/>
    <w:rsid w:val="009C3595"/>
    <w:rsid w:val="009C493C"/>
    <w:rsid w:val="009C794F"/>
    <w:rsid w:val="009D696E"/>
    <w:rsid w:val="009D6C3E"/>
    <w:rsid w:val="009D745E"/>
    <w:rsid w:val="009E236E"/>
    <w:rsid w:val="009E4A0F"/>
    <w:rsid w:val="009E7528"/>
    <w:rsid w:val="009F0B52"/>
    <w:rsid w:val="009F75A8"/>
    <w:rsid w:val="00A027D5"/>
    <w:rsid w:val="00A05177"/>
    <w:rsid w:val="00A0783C"/>
    <w:rsid w:val="00A13F22"/>
    <w:rsid w:val="00A15A07"/>
    <w:rsid w:val="00A16A06"/>
    <w:rsid w:val="00A17028"/>
    <w:rsid w:val="00A1702B"/>
    <w:rsid w:val="00A223CE"/>
    <w:rsid w:val="00A24D4C"/>
    <w:rsid w:val="00A33076"/>
    <w:rsid w:val="00A35853"/>
    <w:rsid w:val="00A5192A"/>
    <w:rsid w:val="00A519ED"/>
    <w:rsid w:val="00A54AA9"/>
    <w:rsid w:val="00A561B7"/>
    <w:rsid w:val="00A568B4"/>
    <w:rsid w:val="00A57B97"/>
    <w:rsid w:val="00A57BDF"/>
    <w:rsid w:val="00A57D60"/>
    <w:rsid w:val="00A638E6"/>
    <w:rsid w:val="00A65303"/>
    <w:rsid w:val="00A66038"/>
    <w:rsid w:val="00A7184E"/>
    <w:rsid w:val="00A7764F"/>
    <w:rsid w:val="00A84664"/>
    <w:rsid w:val="00A91A8F"/>
    <w:rsid w:val="00A934AF"/>
    <w:rsid w:val="00A95C56"/>
    <w:rsid w:val="00AA4EDE"/>
    <w:rsid w:val="00AA54C0"/>
    <w:rsid w:val="00AB3393"/>
    <w:rsid w:val="00AB6878"/>
    <w:rsid w:val="00AC7120"/>
    <w:rsid w:val="00AE7C7A"/>
    <w:rsid w:val="00AF1EBD"/>
    <w:rsid w:val="00AF5997"/>
    <w:rsid w:val="00AF6AB8"/>
    <w:rsid w:val="00B01F4A"/>
    <w:rsid w:val="00B0670D"/>
    <w:rsid w:val="00B115A9"/>
    <w:rsid w:val="00B123A2"/>
    <w:rsid w:val="00B15703"/>
    <w:rsid w:val="00B21FE1"/>
    <w:rsid w:val="00B31024"/>
    <w:rsid w:val="00B367F0"/>
    <w:rsid w:val="00B53955"/>
    <w:rsid w:val="00B54C56"/>
    <w:rsid w:val="00B6381A"/>
    <w:rsid w:val="00B7140F"/>
    <w:rsid w:val="00B75F6B"/>
    <w:rsid w:val="00B84443"/>
    <w:rsid w:val="00B845C5"/>
    <w:rsid w:val="00B93374"/>
    <w:rsid w:val="00BA084A"/>
    <w:rsid w:val="00BA25B9"/>
    <w:rsid w:val="00BB4BF0"/>
    <w:rsid w:val="00BB591D"/>
    <w:rsid w:val="00BB596C"/>
    <w:rsid w:val="00BB770B"/>
    <w:rsid w:val="00BD2C42"/>
    <w:rsid w:val="00BD41C5"/>
    <w:rsid w:val="00BD5FFA"/>
    <w:rsid w:val="00BD6F80"/>
    <w:rsid w:val="00BE23EF"/>
    <w:rsid w:val="00BE5A18"/>
    <w:rsid w:val="00BE6E57"/>
    <w:rsid w:val="00BF1689"/>
    <w:rsid w:val="00BF6B09"/>
    <w:rsid w:val="00C00CD4"/>
    <w:rsid w:val="00C0318D"/>
    <w:rsid w:val="00C06DAB"/>
    <w:rsid w:val="00C1176B"/>
    <w:rsid w:val="00C11BFC"/>
    <w:rsid w:val="00C12FF4"/>
    <w:rsid w:val="00C1638F"/>
    <w:rsid w:val="00C176A9"/>
    <w:rsid w:val="00C32139"/>
    <w:rsid w:val="00C37A4A"/>
    <w:rsid w:val="00C440B4"/>
    <w:rsid w:val="00C44BAF"/>
    <w:rsid w:val="00C455D1"/>
    <w:rsid w:val="00C47831"/>
    <w:rsid w:val="00C50C91"/>
    <w:rsid w:val="00C52118"/>
    <w:rsid w:val="00C53A9F"/>
    <w:rsid w:val="00C555CA"/>
    <w:rsid w:val="00C575E1"/>
    <w:rsid w:val="00C62648"/>
    <w:rsid w:val="00C75D93"/>
    <w:rsid w:val="00C779F4"/>
    <w:rsid w:val="00C80BED"/>
    <w:rsid w:val="00C8470A"/>
    <w:rsid w:val="00C867FE"/>
    <w:rsid w:val="00CA24D6"/>
    <w:rsid w:val="00CA31A8"/>
    <w:rsid w:val="00CA393E"/>
    <w:rsid w:val="00CA5A70"/>
    <w:rsid w:val="00CB2087"/>
    <w:rsid w:val="00CC1F90"/>
    <w:rsid w:val="00CC2A4C"/>
    <w:rsid w:val="00CC51B7"/>
    <w:rsid w:val="00CD0EB0"/>
    <w:rsid w:val="00CD258F"/>
    <w:rsid w:val="00CE6562"/>
    <w:rsid w:val="00CE6ECD"/>
    <w:rsid w:val="00CE6F88"/>
    <w:rsid w:val="00D010DB"/>
    <w:rsid w:val="00D01424"/>
    <w:rsid w:val="00D04167"/>
    <w:rsid w:val="00D06B74"/>
    <w:rsid w:val="00D13275"/>
    <w:rsid w:val="00D14B1B"/>
    <w:rsid w:val="00D175FD"/>
    <w:rsid w:val="00D24512"/>
    <w:rsid w:val="00D31077"/>
    <w:rsid w:val="00D32E52"/>
    <w:rsid w:val="00D34EF6"/>
    <w:rsid w:val="00D407D0"/>
    <w:rsid w:val="00D42A90"/>
    <w:rsid w:val="00D47429"/>
    <w:rsid w:val="00D63FB7"/>
    <w:rsid w:val="00D70AD4"/>
    <w:rsid w:val="00D759A3"/>
    <w:rsid w:val="00D82615"/>
    <w:rsid w:val="00D84BF0"/>
    <w:rsid w:val="00D876E9"/>
    <w:rsid w:val="00D93F3A"/>
    <w:rsid w:val="00DA0D9F"/>
    <w:rsid w:val="00DA1857"/>
    <w:rsid w:val="00DB10A1"/>
    <w:rsid w:val="00DB2ECE"/>
    <w:rsid w:val="00DB4DB6"/>
    <w:rsid w:val="00DC5C31"/>
    <w:rsid w:val="00DD217C"/>
    <w:rsid w:val="00DD2A93"/>
    <w:rsid w:val="00DD3722"/>
    <w:rsid w:val="00DE47AA"/>
    <w:rsid w:val="00DF095F"/>
    <w:rsid w:val="00DF3E15"/>
    <w:rsid w:val="00E02930"/>
    <w:rsid w:val="00E032C6"/>
    <w:rsid w:val="00E0407F"/>
    <w:rsid w:val="00E0455B"/>
    <w:rsid w:val="00E1101F"/>
    <w:rsid w:val="00E14F78"/>
    <w:rsid w:val="00E213EA"/>
    <w:rsid w:val="00E25D38"/>
    <w:rsid w:val="00E26F12"/>
    <w:rsid w:val="00E32999"/>
    <w:rsid w:val="00E33FE5"/>
    <w:rsid w:val="00E41202"/>
    <w:rsid w:val="00E41AC4"/>
    <w:rsid w:val="00E53072"/>
    <w:rsid w:val="00E5419C"/>
    <w:rsid w:val="00E55BAE"/>
    <w:rsid w:val="00E566A4"/>
    <w:rsid w:val="00E61B21"/>
    <w:rsid w:val="00E66948"/>
    <w:rsid w:val="00E67011"/>
    <w:rsid w:val="00E762CD"/>
    <w:rsid w:val="00EA2AD8"/>
    <w:rsid w:val="00EA7780"/>
    <w:rsid w:val="00EB2DE9"/>
    <w:rsid w:val="00EB2FA7"/>
    <w:rsid w:val="00EC2C7E"/>
    <w:rsid w:val="00EC3512"/>
    <w:rsid w:val="00EC4518"/>
    <w:rsid w:val="00ED6EE8"/>
    <w:rsid w:val="00EF15AE"/>
    <w:rsid w:val="00EF32F6"/>
    <w:rsid w:val="00F02815"/>
    <w:rsid w:val="00F04533"/>
    <w:rsid w:val="00F04881"/>
    <w:rsid w:val="00F11098"/>
    <w:rsid w:val="00F21A18"/>
    <w:rsid w:val="00F23642"/>
    <w:rsid w:val="00F25F89"/>
    <w:rsid w:val="00F302D4"/>
    <w:rsid w:val="00F40EAC"/>
    <w:rsid w:val="00F43230"/>
    <w:rsid w:val="00F44562"/>
    <w:rsid w:val="00F54BBC"/>
    <w:rsid w:val="00F55C10"/>
    <w:rsid w:val="00F6000A"/>
    <w:rsid w:val="00F64C78"/>
    <w:rsid w:val="00F7158F"/>
    <w:rsid w:val="00F727A0"/>
    <w:rsid w:val="00F73EB2"/>
    <w:rsid w:val="00F760A0"/>
    <w:rsid w:val="00F846DF"/>
    <w:rsid w:val="00F9175D"/>
    <w:rsid w:val="00F93940"/>
    <w:rsid w:val="00F94F85"/>
    <w:rsid w:val="00F9530C"/>
    <w:rsid w:val="00FA0C08"/>
    <w:rsid w:val="00FA3F4A"/>
    <w:rsid w:val="00FA5654"/>
    <w:rsid w:val="00FB0665"/>
    <w:rsid w:val="00FB0C0B"/>
    <w:rsid w:val="00FB21CA"/>
    <w:rsid w:val="00FB5E9C"/>
    <w:rsid w:val="00FC11CA"/>
    <w:rsid w:val="00FC7CC4"/>
    <w:rsid w:val="00FE27A3"/>
    <w:rsid w:val="00FE5ACB"/>
    <w:rsid w:val="00FE73DA"/>
    <w:rsid w:val="00FF2318"/>
    <w:rsid w:val="00FF33ED"/>
    <w:rsid w:val="00FF57AC"/>
    <w:rsid w:val="00FF5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46700A84"/>
  <w15:docId w15:val="{CBA6C042-93BB-4EF4-9BA1-7C6ECCA29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C34C9"/>
    <w:pPr>
      <w:spacing w:before="120" w:after="120" w:line="276" w:lineRule="auto"/>
    </w:pPr>
    <w:rPr>
      <w:rFonts w:ascii="Arial" w:hAnsi="Arial"/>
      <w:color w:val="262626"/>
      <w:szCs w:val="24"/>
      <w:lang w:val="de-DE" w:eastAsia="en-US"/>
    </w:rPr>
  </w:style>
  <w:style w:type="paragraph" w:styleId="1">
    <w:name w:val="heading 1"/>
    <w:basedOn w:val="a0"/>
    <w:next w:val="a0"/>
    <w:qFormat/>
    <w:rsid w:val="002A3419"/>
    <w:pPr>
      <w:keepNext/>
      <w:numPr>
        <w:numId w:val="1"/>
      </w:numPr>
      <w:spacing w:before="240" w:after="60"/>
      <w:contextualSpacing/>
      <w:outlineLvl w:val="0"/>
    </w:pPr>
    <w:rPr>
      <w:rFonts w:cs="Arial"/>
      <w:b/>
      <w:bCs/>
      <w:color w:val="009EE0"/>
      <w:kern w:val="32"/>
      <w:sz w:val="28"/>
      <w:szCs w:val="32"/>
    </w:rPr>
  </w:style>
  <w:style w:type="paragraph" w:styleId="20">
    <w:name w:val="heading 2"/>
    <w:basedOn w:val="a0"/>
    <w:next w:val="a0"/>
    <w:qFormat/>
    <w:rsid w:val="004C34C9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color w:val="009EE0"/>
      <w:sz w:val="24"/>
      <w:szCs w:val="28"/>
    </w:rPr>
  </w:style>
  <w:style w:type="paragraph" w:styleId="3">
    <w:name w:val="heading 3"/>
    <w:basedOn w:val="a0"/>
    <w:next w:val="a0"/>
    <w:qFormat/>
    <w:rsid w:val="002831B6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0"/>
    <w:next w:val="a0"/>
    <w:link w:val="40"/>
    <w:qFormat/>
    <w:rsid w:val="002831B6"/>
    <w:pPr>
      <w:keepNext/>
      <w:numPr>
        <w:ilvl w:val="3"/>
        <w:numId w:val="1"/>
      </w:numPr>
      <w:spacing w:before="240" w:after="60"/>
      <w:outlineLvl w:val="3"/>
    </w:pPr>
    <w:rPr>
      <w:bCs/>
      <w:szCs w:val="28"/>
      <w:u w:val="single"/>
    </w:rPr>
  </w:style>
  <w:style w:type="paragraph" w:styleId="5">
    <w:name w:val="heading 5"/>
    <w:basedOn w:val="a0"/>
    <w:next w:val="a0"/>
    <w:qFormat/>
    <w:rsid w:val="002831B6"/>
    <w:pPr>
      <w:numPr>
        <w:ilvl w:val="4"/>
        <w:numId w:val="1"/>
      </w:numPr>
      <w:spacing w:before="240" w:after="60"/>
      <w:outlineLvl w:val="4"/>
    </w:pPr>
    <w:rPr>
      <w:bCs/>
      <w:i/>
      <w:iCs/>
      <w:szCs w:val="26"/>
    </w:rPr>
  </w:style>
  <w:style w:type="paragraph" w:styleId="6">
    <w:name w:val="heading 6"/>
    <w:basedOn w:val="a0"/>
    <w:next w:val="a0"/>
    <w:qFormat/>
    <w:rsid w:val="00E61B21"/>
    <w:pPr>
      <w:numPr>
        <w:ilvl w:val="5"/>
        <w:numId w:val="1"/>
      </w:numPr>
      <w:spacing w:before="240" w:after="60"/>
      <w:outlineLvl w:val="5"/>
    </w:pPr>
    <w:rPr>
      <w:bCs/>
      <w:szCs w:val="22"/>
    </w:rPr>
  </w:style>
  <w:style w:type="paragraph" w:styleId="7">
    <w:name w:val="heading 7"/>
    <w:basedOn w:val="a0"/>
    <w:next w:val="a0"/>
    <w:qFormat/>
    <w:rsid w:val="002831B6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</w:rPr>
  </w:style>
  <w:style w:type="paragraph" w:styleId="8">
    <w:name w:val="heading 8"/>
    <w:basedOn w:val="a0"/>
    <w:next w:val="a0"/>
    <w:qFormat/>
    <w:rsid w:val="002831B6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9">
    <w:name w:val="heading 9"/>
    <w:basedOn w:val="a0"/>
    <w:next w:val="a0"/>
    <w:qFormat/>
    <w:rsid w:val="002831B6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40">
    <w:name w:val="Заголовок 4 Знак"/>
    <w:basedOn w:val="a1"/>
    <w:link w:val="4"/>
    <w:rsid w:val="002831B6"/>
    <w:rPr>
      <w:rFonts w:ascii="Arial" w:hAnsi="Arial"/>
      <w:bCs/>
      <w:color w:val="262626"/>
      <w:szCs w:val="28"/>
      <w:u w:val="single"/>
      <w:lang w:val="de-DE" w:eastAsia="en-US"/>
    </w:rPr>
  </w:style>
  <w:style w:type="paragraph" w:styleId="a4">
    <w:name w:val="header"/>
    <w:basedOn w:val="a0"/>
    <w:link w:val="a5"/>
    <w:uiPriority w:val="99"/>
    <w:semiHidden/>
    <w:unhideWhenUsed/>
    <w:rsid w:val="00F81161"/>
    <w:pPr>
      <w:tabs>
        <w:tab w:val="center" w:pos="4536"/>
        <w:tab w:val="right" w:pos="9072"/>
      </w:tabs>
    </w:pPr>
  </w:style>
  <w:style w:type="character" w:customStyle="1" w:styleId="a5">
    <w:name w:val="Верхний колонтитул Знак"/>
    <w:basedOn w:val="a1"/>
    <w:link w:val="a4"/>
    <w:uiPriority w:val="99"/>
    <w:semiHidden/>
    <w:rsid w:val="00F81161"/>
  </w:style>
  <w:style w:type="paragraph" w:styleId="a6">
    <w:name w:val="footer"/>
    <w:basedOn w:val="a0"/>
    <w:link w:val="a7"/>
    <w:uiPriority w:val="99"/>
    <w:semiHidden/>
    <w:unhideWhenUsed/>
    <w:rsid w:val="00F81161"/>
    <w:pPr>
      <w:tabs>
        <w:tab w:val="center" w:pos="4536"/>
        <w:tab w:val="right" w:pos="9072"/>
      </w:tabs>
    </w:pPr>
  </w:style>
  <w:style w:type="character" w:customStyle="1" w:styleId="a7">
    <w:name w:val="Нижний колонтитул Знак"/>
    <w:basedOn w:val="a1"/>
    <w:link w:val="a6"/>
    <w:uiPriority w:val="99"/>
    <w:semiHidden/>
    <w:rsid w:val="00F81161"/>
  </w:style>
  <w:style w:type="paragraph" w:customStyle="1" w:styleId="EinfacherAbsatz">
    <w:name w:val="[Einfacher Absatz]"/>
    <w:basedOn w:val="a0"/>
    <w:uiPriority w:val="99"/>
    <w:rsid w:val="00707C5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cs="Times-Roman"/>
    </w:rPr>
  </w:style>
  <w:style w:type="table" w:styleId="a8">
    <w:name w:val="Table Grid"/>
    <w:basedOn w:val="a2"/>
    <w:uiPriority w:val="59"/>
    <w:rsid w:val="00E566A4"/>
    <w:rPr>
      <w:rFonts w:ascii="Arial" w:hAnsi="Arial"/>
      <w:color w:val="262626"/>
    </w:rPr>
    <w:tblPr>
      <w:tblBorders>
        <w:top w:val="single" w:sz="4" w:space="0" w:color="262626"/>
        <w:left w:val="single" w:sz="4" w:space="0" w:color="262626"/>
        <w:bottom w:val="single" w:sz="4" w:space="0" w:color="262626"/>
        <w:right w:val="single" w:sz="4" w:space="0" w:color="262626"/>
        <w:insideH w:val="single" w:sz="4" w:space="0" w:color="262626"/>
        <w:insideV w:val="single" w:sz="4" w:space="0" w:color="262626"/>
      </w:tblBorders>
    </w:tblPr>
  </w:style>
  <w:style w:type="character" w:styleId="a9">
    <w:name w:val="page number"/>
    <w:basedOn w:val="a1"/>
    <w:rsid w:val="008F6086"/>
    <w:rPr>
      <w:rFonts w:ascii="Arial" w:hAnsi="Arial"/>
      <w:sz w:val="18"/>
    </w:rPr>
  </w:style>
  <w:style w:type="paragraph" w:styleId="aa">
    <w:name w:val="Balloon Text"/>
    <w:basedOn w:val="a0"/>
    <w:semiHidden/>
    <w:rsid w:val="00027FDA"/>
    <w:rPr>
      <w:rFonts w:ascii="Tahoma" w:hAnsi="Tahoma" w:cs="Tahoma"/>
      <w:sz w:val="16"/>
      <w:szCs w:val="16"/>
    </w:rPr>
  </w:style>
  <w:style w:type="paragraph" w:styleId="a">
    <w:name w:val="List Bullet"/>
    <w:basedOn w:val="a0"/>
    <w:autoRedefine/>
    <w:rsid w:val="00A027D5"/>
    <w:pPr>
      <w:numPr>
        <w:numId w:val="2"/>
      </w:numPr>
      <w:tabs>
        <w:tab w:val="clear" w:pos="720"/>
        <w:tab w:val="num" w:pos="357"/>
      </w:tabs>
      <w:spacing w:line="280" w:lineRule="exact"/>
      <w:ind w:left="357" w:hanging="357"/>
    </w:pPr>
    <w:rPr>
      <w:rFonts w:eastAsia="Times New Roman"/>
      <w:color w:val="auto"/>
      <w:sz w:val="22"/>
      <w:lang w:val="de-AT" w:eastAsia="de-AT"/>
    </w:rPr>
  </w:style>
  <w:style w:type="paragraph" w:styleId="ab">
    <w:name w:val="Document Map"/>
    <w:basedOn w:val="a0"/>
    <w:semiHidden/>
    <w:rsid w:val="00DF095F"/>
    <w:pPr>
      <w:shd w:val="clear" w:color="auto" w:fill="000080"/>
    </w:pPr>
    <w:rPr>
      <w:rFonts w:ascii="Tahoma" w:hAnsi="Tahoma" w:cs="Tahoma"/>
      <w:szCs w:val="20"/>
    </w:rPr>
  </w:style>
  <w:style w:type="character" w:customStyle="1" w:styleId="Inputboxleft">
    <w:name w:val="Input box left"/>
    <w:basedOn w:val="a1"/>
    <w:rsid w:val="008E1D57"/>
    <w:rPr>
      <w:rFonts w:ascii="Arial" w:hAnsi="Arial"/>
      <w:color w:val="333333"/>
      <w:position w:val="-26"/>
      <w:sz w:val="20"/>
    </w:rPr>
  </w:style>
  <w:style w:type="paragraph" w:customStyle="1" w:styleId="Inputboxright">
    <w:name w:val="Input box right"/>
    <w:basedOn w:val="a0"/>
    <w:rsid w:val="007724C9"/>
    <w:pPr>
      <w:ind w:left="170"/>
    </w:pPr>
    <w:rPr>
      <w:rFonts w:eastAsia="Times New Roman"/>
      <w:position w:val="-26"/>
      <w:szCs w:val="20"/>
    </w:rPr>
  </w:style>
  <w:style w:type="character" w:styleId="ac">
    <w:name w:val="Hyperlink"/>
    <w:basedOn w:val="a1"/>
    <w:uiPriority w:val="99"/>
    <w:rsid w:val="00335CDC"/>
    <w:rPr>
      <w:rFonts w:ascii="Arial" w:hAnsi="Arial"/>
      <w:color w:val="0066CC"/>
      <w:sz w:val="20"/>
      <w:u w:val="single"/>
    </w:rPr>
  </w:style>
  <w:style w:type="paragraph" w:styleId="ad">
    <w:name w:val="footnote text"/>
    <w:basedOn w:val="a0"/>
    <w:rsid w:val="001814C2"/>
    <w:rPr>
      <w:sz w:val="16"/>
      <w:szCs w:val="20"/>
    </w:rPr>
  </w:style>
  <w:style w:type="character" w:styleId="ae">
    <w:name w:val="footnote reference"/>
    <w:basedOn w:val="a1"/>
    <w:semiHidden/>
    <w:rsid w:val="00271438"/>
    <w:rPr>
      <w:vertAlign w:val="superscript"/>
    </w:rPr>
  </w:style>
  <w:style w:type="paragraph" w:styleId="af">
    <w:name w:val="Note Heading"/>
    <w:basedOn w:val="a0"/>
    <w:next w:val="a0"/>
    <w:rsid w:val="00271438"/>
    <w:rPr>
      <w:color w:val="auto"/>
      <w:sz w:val="18"/>
    </w:rPr>
  </w:style>
  <w:style w:type="paragraph" w:styleId="10">
    <w:name w:val="toc 1"/>
    <w:basedOn w:val="a0"/>
    <w:next w:val="a0"/>
    <w:autoRedefine/>
    <w:uiPriority w:val="39"/>
    <w:rsid w:val="002D7234"/>
    <w:pPr>
      <w:ind w:left="284" w:hanging="284"/>
      <w:outlineLvl w:val="0"/>
    </w:pPr>
    <w:rPr>
      <w:b/>
      <w:caps/>
    </w:rPr>
  </w:style>
  <w:style w:type="paragraph" w:styleId="21">
    <w:name w:val="toc 2"/>
    <w:basedOn w:val="a0"/>
    <w:next w:val="a0"/>
    <w:autoRedefine/>
    <w:uiPriority w:val="39"/>
    <w:rsid w:val="002D7234"/>
    <w:pPr>
      <w:ind w:left="425" w:hanging="425"/>
    </w:pPr>
  </w:style>
  <w:style w:type="paragraph" w:styleId="30">
    <w:name w:val="toc 3"/>
    <w:basedOn w:val="a0"/>
    <w:next w:val="a0"/>
    <w:autoRedefine/>
    <w:uiPriority w:val="39"/>
    <w:rsid w:val="00867019"/>
    <w:pPr>
      <w:ind w:left="567" w:hanging="567"/>
    </w:pPr>
  </w:style>
  <w:style w:type="paragraph" w:customStyle="1" w:styleId="DocumentName">
    <w:name w:val="Document Name"/>
    <w:basedOn w:val="a0"/>
    <w:next w:val="a0"/>
    <w:rsid w:val="007C0AFC"/>
    <w:rPr>
      <w:b/>
      <w:caps/>
      <w:color w:val="009EE0"/>
      <w:spacing w:val="20"/>
      <w:sz w:val="40"/>
    </w:rPr>
  </w:style>
  <w:style w:type="paragraph" w:styleId="41">
    <w:name w:val="toc 4"/>
    <w:basedOn w:val="a0"/>
    <w:next w:val="a0"/>
    <w:autoRedefine/>
    <w:rsid w:val="00867019"/>
    <w:pPr>
      <w:ind w:left="765" w:hanging="765"/>
    </w:pPr>
  </w:style>
  <w:style w:type="paragraph" w:styleId="50">
    <w:name w:val="toc 5"/>
    <w:basedOn w:val="a0"/>
    <w:next w:val="a0"/>
    <w:autoRedefine/>
    <w:rsid w:val="00867019"/>
    <w:pPr>
      <w:ind w:left="907" w:hanging="907"/>
    </w:pPr>
  </w:style>
  <w:style w:type="paragraph" w:styleId="60">
    <w:name w:val="toc 6"/>
    <w:basedOn w:val="a0"/>
    <w:next w:val="a0"/>
    <w:autoRedefine/>
    <w:rsid w:val="00867019"/>
    <w:pPr>
      <w:ind w:left="1077" w:hanging="1077"/>
    </w:pPr>
  </w:style>
  <w:style w:type="paragraph" w:customStyle="1" w:styleId="TextBlack">
    <w:name w:val="Text Black"/>
    <w:basedOn w:val="a0"/>
    <w:rsid w:val="00005893"/>
  </w:style>
  <w:style w:type="paragraph" w:customStyle="1" w:styleId="TextBlue">
    <w:name w:val="Text Blue"/>
    <w:basedOn w:val="a0"/>
    <w:rsid w:val="00005893"/>
    <w:rPr>
      <w:color w:val="0092CC"/>
    </w:rPr>
  </w:style>
  <w:style w:type="paragraph" w:customStyle="1" w:styleId="TextGreen">
    <w:name w:val="Text Green"/>
    <w:basedOn w:val="a0"/>
    <w:rsid w:val="001169B6"/>
    <w:rPr>
      <w:color w:val="76B856"/>
    </w:rPr>
  </w:style>
  <w:style w:type="paragraph" w:customStyle="1" w:styleId="TextMagenta">
    <w:name w:val="Text Magenta"/>
    <w:basedOn w:val="a0"/>
    <w:rsid w:val="001169B6"/>
    <w:rPr>
      <w:color w:val="E74361"/>
    </w:rPr>
  </w:style>
  <w:style w:type="paragraph" w:customStyle="1" w:styleId="Author">
    <w:name w:val="Author"/>
    <w:basedOn w:val="a0"/>
    <w:rsid w:val="00A027D5"/>
    <w:pPr>
      <w:spacing w:before="60" w:line="240" w:lineRule="exact"/>
    </w:pPr>
    <w:rPr>
      <w:rFonts w:eastAsia="Times New Roman"/>
      <w:color w:val="auto"/>
      <w:sz w:val="18"/>
      <w:lang w:val="de-AT" w:eastAsia="de-AT"/>
    </w:rPr>
  </w:style>
  <w:style w:type="paragraph" w:styleId="2">
    <w:name w:val="List Bullet 2"/>
    <w:basedOn w:val="a"/>
    <w:rsid w:val="00A027D5"/>
    <w:pPr>
      <w:numPr>
        <w:ilvl w:val="1"/>
      </w:numPr>
      <w:tabs>
        <w:tab w:val="clear" w:pos="1440"/>
        <w:tab w:val="num" w:pos="714"/>
      </w:tabs>
      <w:ind w:left="714"/>
    </w:pPr>
  </w:style>
  <w:style w:type="paragraph" w:customStyle="1" w:styleId="DateVersion">
    <w:name w:val="Date/Version"/>
    <w:basedOn w:val="a0"/>
    <w:rsid w:val="00A027D5"/>
    <w:rPr>
      <w:color w:val="009EE0"/>
      <w:sz w:val="36"/>
    </w:rPr>
  </w:style>
  <w:style w:type="paragraph" w:customStyle="1" w:styleId="DocumentTitle">
    <w:name w:val="Document Title"/>
    <w:basedOn w:val="DocumentName"/>
    <w:rsid w:val="007C0AFC"/>
    <w:rPr>
      <w:b w:val="0"/>
    </w:rPr>
  </w:style>
  <w:style w:type="paragraph" w:customStyle="1" w:styleId="Documenttargetgroup">
    <w:name w:val="Document target group"/>
    <w:basedOn w:val="a0"/>
    <w:rsid w:val="00D47429"/>
    <w:rPr>
      <w:sz w:val="28"/>
    </w:rPr>
  </w:style>
  <w:style w:type="paragraph" w:customStyle="1" w:styleId="DocumentAutor">
    <w:name w:val="Document Autor"/>
    <w:basedOn w:val="Author"/>
    <w:rsid w:val="00D47429"/>
    <w:rPr>
      <w:sz w:val="28"/>
    </w:rPr>
  </w:style>
  <w:style w:type="paragraph" w:customStyle="1" w:styleId="Inhalt">
    <w:name w:val="Inhalt"/>
    <w:basedOn w:val="Author"/>
    <w:rsid w:val="0031270B"/>
    <w:rPr>
      <w:b/>
      <w:sz w:val="22"/>
    </w:rPr>
  </w:style>
  <w:style w:type="paragraph" w:customStyle="1" w:styleId="TextOrange">
    <w:name w:val="Text Orange"/>
    <w:basedOn w:val="a0"/>
    <w:rsid w:val="001169B6"/>
    <w:rPr>
      <w:color w:val="EC7404"/>
    </w:rPr>
  </w:style>
  <w:style w:type="character" w:styleId="af0">
    <w:name w:val="FollowedHyperlink"/>
    <w:basedOn w:val="a1"/>
    <w:uiPriority w:val="99"/>
    <w:semiHidden/>
    <w:unhideWhenUsed/>
    <w:rsid w:val="00C455D1"/>
    <w:rPr>
      <w:color w:val="800080" w:themeColor="followedHyperlink"/>
      <w:u w:val="single"/>
    </w:rPr>
  </w:style>
  <w:style w:type="paragraph" w:styleId="af1">
    <w:name w:val="List Paragraph"/>
    <w:basedOn w:val="a0"/>
    <w:uiPriority w:val="34"/>
    <w:qFormat/>
    <w:rsid w:val="00CE6F88"/>
    <w:pPr>
      <w:ind w:left="720"/>
      <w:contextualSpacing/>
    </w:pPr>
  </w:style>
  <w:style w:type="paragraph" w:styleId="af2">
    <w:name w:val="Title"/>
    <w:basedOn w:val="a0"/>
    <w:next w:val="a0"/>
    <w:link w:val="af3"/>
    <w:uiPriority w:val="99"/>
    <w:qFormat/>
    <w:rsid w:val="004028A8"/>
    <w:pPr>
      <w:spacing w:after="100" w:line="520" w:lineRule="exact"/>
      <w:contextualSpacing/>
      <w:jc w:val="right"/>
      <w:outlineLvl w:val="0"/>
    </w:pPr>
    <w:rPr>
      <w:rFonts w:eastAsia="Times New Roman"/>
      <w:bCs/>
      <w:caps/>
      <w:color w:val="009EE0"/>
      <w:kern w:val="28"/>
      <w:sz w:val="56"/>
      <w:szCs w:val="32"/>
    </w:rPr>
  </w:style>
  <w:style w:type="character" w:customStyle="1" w:styleId="af3">
    <w:name w:val="Заголовок Знак"/>
    <w:basedOn w:val="a1"/>
    <w:link w:val="af2"/>
    <w:uiPriority w:val="99"/>
    <w:rsid w:val="004028A8"/>
    <w:rPr>
      <w:rFonts w:ascii="Arial" w:eastAsia="Times New Roman" w:hAnsi="Arial"/>
      <w:bCs/>
      <w:caps/>
      <w:color w:val="009EE0"/>
      <w:kern w:val="28"/>
      <w:sz w:val="56"/>
      <w:szCs w:val="32"/>
      <w:lang w:val="de-DE" w:eastAsia="en-US"/>
    </w:rPr>
  </w:style>
  <w:style w:type="paragraph" w:styleId="af4">
    <w:name w:val="Subtitle"/>
    <w:basedOn w:val="a0"/>
    <w:next w:val="a0"/>
    <w:link w:val="af5"/>
    <w:uiPriority w:val="99"/>
    <w:qFormat/>
    <w:rsid w:val="004028A8"/>
    <w:pPr>
      <w:spacing w:after="60" w:line="340" w:lineRule="exact"/>
      <w:jc w:val="right"/>
      <w:outlineLvl w:val="1"/>
    </w:pPr>
    <w:rPr>
      <w:rFonts w:eastAsia="Times New Roman"/>
      <w:color w:val="009EE0"/>
      <w:sz w:val="36"/>
    </w:rPr>
  </w:style>
  <w:style w:type="character" w:customStyle="1" w:styleId="af5">
    <w:name w:val="Подзаголовок Знак"/>
    <w:basedOn w:val="a1"/>
    <w:link w:val="af4"/>
    <w:uiPriority w:val="99"/>
    <w:rsid w:val="004028A8"/>
    <w:rPr>
      <w:rFonts w:ascii="Arial" w:eastAsia="Times New Roman" w:hAnsi="Arial"/>
      <w:color w:val="009EE0"/>
      <w:sz w:val="36"/>
      <w:szCs w:val="24"/>
      <w:lang w:val="de-DE" w:eastAsia="en-US"/>
    </w:rPr>
  </w:style>
  <w:style w:type="character" w:styleId="af6">
    <w:name w:val="Subtle Emphasis"/>
    <w:aliases w:val="Date-Version"/>
    <w:uiPriority w:val="19"/>
    <w:qFormat/>
    <w:rsid w:val="004028A8"/>
    <w:rPr>
      <w:rFonts w:ascii="Arial" w:eastAsia="Times New Roman" w:hAnsi="Arial" w:cs="Times New Roman"/>
      <w:i w:val="0"/>
      <w:iCs/>
      <w:color w:val="009EE0"/>
      <w:sz w:val="28"/>
      <w:szCs w:val="24"/>
      <w:lang w:eastAsia="en-US"/>
    </w:rPr>
  </w:style>
  <w:style w:type="character" w:styleId="af7">
    <w:name w:val="Emphasis"/>
    <w:aliases w:val="Emphasis bold"/>
    <w:basedOn w:val="a1"/>
    <w:uiPriority w:val="99"/>
    <w:qFormat/>
    <w:rsid w:val="004028A8"/>
    <w:rPr>
      <w:rFonts w:ascii="Arial" w:hAnsi="Arial" w:cs="Times New Roman"/>
      <w:b/>
      <w:color w:val="009EE0"/>
      <w:sz w:val="20"/>
    </w:rPr>
  </w:style>
  <w:style w:type="character" w:styleId="af8">
    <w:name w:val="Intense Emphasis"/>
    <w:aliases w:val="Italic 9pt"/>
    <w:basedOn w:val="a1"/>
    <w:uiPriority w:val="99"/>
    <w:qFormat/>
    <w:rsid w:val="004028A8"/>
    <w:rPr>
      <w:rFonts w:ascii="Arial" w:hAnsi="Arial" w:cs="Times New Roman"/>
      <w:i/>
      <w:color w:val="595959"/>
      <w:sz w:val="18"/>
    </w:rPr>
  </w:style>
  <w:style w:type="character" w:customStyle="1" w:styleId="FormatvorlageFettBenutzerdefinierteFarbeRGB236">
    <w:name w:val="Formatvorlage Fett Benutzerdefinierte Farbe(RGB(236"/>
    <w:aliases w:val="116,4))"/>
    <w:uiPriority w:val="99"/>
    <w:rsid w:val="004028A8"/>
    <w:rPr>
      <w:b/>
      <w:color w:val="009EE0"/>
    </w:rPr>
  </w:style>
  <w:style w:type="paragraph" w:customStyle="1" w:styleId="Textberschrift3">
    <w:name w:val="Text_Überschrift3"/>
    <w:basedOn w:val="a0"/>
    <w:rsid w:val="006A78F1"/>
    <w:pPr>
      <w:overflowPunct w:val="0"/>
      <w:autoSpaceDE w:val="0"/>
      <w:autoSpaceDN w:val="0"/>
      <w:adjustRightInd w:val="0"/>
      <w:spacing w:line="280" w:lineRule="atLeast"/>
      <w:ind w:left="425"/>
      <w:textAlignment w:val="baseline"/>
    </w:pPr>
    <w:rPr>
      <w:rFonts w:eastAsia="Times New Roman"/>
      <w:color w:val="auto"/>
      <w:szCs w:val="20"/>
      <w:lang w:val="en-GB" w:eastAsia="de-DE"/>
    </w:rPr>
  </w:style>
  <w:style w:type="character" w:styleId="af9">
    <w:name w:val="Placeholder Text"/>
    <w:basedOn w:val="a1"/>
    <w:uiPriority w:val="99"/>
    <w:semiHidden/>
    <w:rsid w:val="00FF2318"/>
    <w:rPr>
      <w:color w:val="808080"/>
    </w:rPr>
  </w:style>
  <w:style w:type="character" w:styleId="afa">
    <w:name w:val="annotation reference"/>
    <w:basedOn w:val="a1"/>
    <w:uiPriority w:val="99"/>
    <w:semiHidden/>
    <w:unhideWhenUsed/>
    <w:rsid w:val="00E762CD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E762CD"/>
    <w:pPr>
      <w:spacing w:line="240" w:lineRule="auto"/>
    </w:pPr>
    <w:rPr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E762CD"/>
    <w:rPr>
      <w:rFonts w:ascii="Arial" w:hAnsi="Arial"/>
      <w:color w:val="262626"/>
      <w:lang w:val="de-DE" w:eastAsia="en-US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E762CD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E762CD"/>
    <w:rPr>
      <w:rFonts w:ascii="Arial" w:hAnsi="Arial"/>
      <w:b/>
      <w:bCs/>
      <w:color w:val="262626"/>
      <w:lang w:val="de-DE" w:eastAsia="en-US"/>
    </w:rPr>
  </w:style>
  <w:style w:type="paragraph" w:styleId="aff">
    <w:name w:val="Revision"/>
    <w:hidden/>
    <w:uiPriority w:val="99"/>
    <w:semiHidden/>
    <w:rsid w:val="0088474B"/>
    <w:rPr>
      <w:rFonts w:ascii="Arial" w:hAnsi="Arial"/>
      <w:color w:val="262626"/>
      <w:szCs w:val="24"/>
      <w:lang w:val="de-DE" w:eastAsia="en-US"/>
    </w:rPr>
  </w:style>
  <w:style w:type="paragraph" w:customStyle="1" w:styleId="Default">
    <w:name w:val="Default"/>
    <w:rsid w:val="00236A1E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9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1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5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0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679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26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366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865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3063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26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2347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5420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1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9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1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1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86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8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58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86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8193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3363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2551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7570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6676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3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480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39272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86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97492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2302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283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0054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6239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804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779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920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5986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7806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430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338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978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932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1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908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97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028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526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003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7110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673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4349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45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4052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283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575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080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2299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443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493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363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2851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7100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971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803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20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249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516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39724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0057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2519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2158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4754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779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804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732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4985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523300">
                  <w:marLeft w:val="9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92830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686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1815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4912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3039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8515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301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676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236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859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915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3862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441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634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835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01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82527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9875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8277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48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635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776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048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432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7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4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67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78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40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0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482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009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7640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1979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6988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7913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os-kd.uz" TargetMode="External"/><Relationship Id="rId18" Type="http://schemas.openxmlformats.org/officeDocument/2006/relationships/hyperlink" Target="https://sos-dd.ru/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12.png"/><Relationship Id="rId21" Type="http://schemas.openxmlformats.org/officeDocument/2006/relationships/hyperlink" Target="http://sos-lastekyla.ee/en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4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Z:\National%20Office\ICT\Public\ICT%20Documentation%20Package%20-%20RUS\00%20Policies\UZB%20-ICT-&#1055;&#1086;&#1083;&#1080;&#1090;&#1080;&#1082;&#1072;%20&#1087;&#1086;%20&#1080;&#1085;&#1092;&#1086;&#1088;&#1084;&#1072;&#1094;&#1080;&#1086;&#1085;&#1085;&#1086;&#1081;%20&#1073;&#1077;&#1079;&#1086;&#1087;&#1072;&#1089;&#1085;&#1086;&#1089;&#1090;&#1080;.pdf" TargetMode="External"/><Relationship Id="rId29" Type="http://schemas.openxmlformats.org/officeDocument/2006/relationships/image" Target="media/image3.png"/><Relationship Id="rId11" Type="http://schemas.openxmlformats.org/officeDocument/2006/relationships/image" Target="media/image1.jpeg"/><Relationship Id="rId24" Type="http://schemas.openxmlformats.org/officeDocument/2006/relationships/hyperlink" Target="https://www.sos-childrensvillages.org/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0.png"/><Relationship Id="rId40" Type="http://schemas.openxmlformats.org/officeDocument/2006/relationships/hyperlink" Target="mailto:charitypostcards@sos-kd.uz" TargetMode="External"/><Relationship Id="rId45" Type="http://schemas.openxmlformats.org/officeDocument/2006/relationships/header" Target="header1.xm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https://sos-dd.ru/" TargetMode="External"/><Relationship Id="rId31" Type="http://schemas.openxmlformats.org/officeDocument/2006/relationships/image" Target="media/image5.png"/><Relationship Id="rId44" Type="http://schemas.openxmlformats.org/officeDocument/2006/relationships/hyperlink" Target="http://sos-kd.uz" TargetMode="External"/><Relationship Id="rId52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Z:\Public\Manuals%20and%20regulations\&#1044;&#1086;&#1082;&#1091;&#1084;&#1077;&#1085;&#1090;&#1099;%20&#1091;&#1090;&#1074;&#1077;&#1088;&#1078;&#1076;&#1077;&#1085;&#1085;&#1099;&#1077;%20&#1040;&#1089;&#1089;&#1086;&#1094;&#1080;&#1072;&#1094;&#1080;&#1077;&#1081;\&#1044;&#1086;&#1082;&#1091;&#1084;&#1077;&#1085;&#1090;&#1099;%20&#1082;&#1072;&#1089;&#1072;&#1102;&#1097;&#1080;&#1077;&#1089;&#1103;%20&#1048;&#1050;&#1058;\UZB-ICT-&#1055;&#1086;&#1083;&#1086;&#1078;&#1077;&#1085;&#1080;&#1077;%20&#1086;&#1073;%20&#1080;&#1089;&#1087;&#1086;&#1083;&#1100;&#1079;&#1086;&#1074;&#1072;&#1085;&#1080;&#1080;%20&#1048;&#1050;&#1058;-071217.pdf" TargetMode="External"/><Relationship Id="rId22" Type="http://schemas.openxmlformats.org/officeDocument/2006/relationships/hyperlink" Target="http://sos-lastekyla.ee/en" TargetMode="External"/><Relationship Id="rId27" Type="http://schemas.microsoft.com/office/2016/09/relationships/commentsIds" Target="commentsIds.xml"/><Relationship Id="rId30" Type="http://schemas.openxmlformats.org/officeDocument/2006/relationships/image" Target="media/image4.png"/><Relationship Id="rId35" Type="http://schemas.openxmlformats.org/officeDocument/2006/relationships/image" Target="media/image8.png"/><Relationship Id="rId43" Type="http://schemas.openxmlformats.org/officeDocument/2006/relationships/image" Target="media/image15.png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soscv-my.sharepoint.com/personal/anton_kim_sos-kd_uz/Documents/NA-Docs/ICT%20Projects/Web-site/UZB-ICT-TOR%20for%20sos-kd.uz_28.11.2019.docx" TargetMode="External"/><Relationship Id="rId17" Type="http://schemas.openxmlformats.org/officeDocument/2006/relationships/hyperlink" Target="https://sos-dd.ru/" TargetMode="External"/><Relationship Id="rId25" Type="http://schemas.openxmlformats.org/officeDocument/2006/relationships/comments" Target="comments.xml"/><Relationship Id="rId33" Type="http://schemas.openxmlformats.org/officeDocument/2006/relationships/hyperlink" Target="mailto:recruitment@sos-kd.uz" TargetMode="External"/><Relationship Id="rId38" Type="http://schemas.openxmlformats.org/officeDocument/2006/relationships/image" Target="media/image11.png"/><Relationship Id="rId46" Type="http://schemas.openxmlformats.org/officeDocument/2006/relationships/header" Target="header2.xml"/><Relationship Id="rId20" Type="http://schemas.openxmlformats.org/officeDocument/2006/relationships/hyperlink" Target="https://sos-villages.by/" TargetMode="External"/><Relationship Id="rId41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Z:\National%20Office\Sponsorship\Public\UZB-Brand\BrandBook-ru.pdf" TargetMode="External"/><Relationship Id="rId23" Type="http://schemas.openxmlformats.org/officeDocument/2006/relationships/hyperlink" Target="https://www.sos-childrensvillages.org/" TargetMode="External"/><Relationship Id="rId28" Type="http://schemas.openxmlformats.org/officeDocument/2006/relationships/image" Target="media/image2.png"/><Relationship Id="rId36" Type="http://schemas.openxmlformats.org/officeDocument/2006/relationships/image" Target="media/image9.png"/><Relationship Id="rId49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jakupovc\AppData\Roaming\Microsoft\Templates\SOS%20Word%20templates\ROIII\guideline-internal-e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FA429EBB6347478FA860914053CA49" ma:contentTypeVersion="10" ma:contentTypeDescription="Create a new document." ma:contentTypeScope="" ma:versionID="755600614b89314a37333d7d3b97fa86">
  <xsd:schema xmlns:xsd="http://www.w3.org/2001/XMLSchema" xmlns:xs="http://www.w3.org/2001/XMLSchema" xmlns:p="http://schemas.microsoft.com/office/2006/metadata/properties" xmlns:ns3="3b6377d2-a6ff-4627-9de4-ddad1c377512" xmlns:ns4="8f0f5192-8f02-451a-b26f-b6e30a72d41e" targetNamespace="http://schemas.microsoft.com/office/2006/metadata/properties" ma:root="true" ma:fieldsID="75c3f52c039dce2fd9112683f651e95c" ns3:_="" ns4:_="">
    <xsd:import namespace="3b6377d2-a6ff-4627-9de4-ddad1c377512"/>
    <xsd:import namespace="8f0f5192-8f02-451a-b26f-b6e30a72d4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6377d2-a6ff-4627-9de4-ddad1c3775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0f5192-8f02-451a-b26f-b6e30a72d41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D2D6E3-27A3-4D88-A53B-0EFEB7FEF11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5AC9CB5-DD47-4805-B23B-652E9774753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4930B4B-44A4-4A69-B849-14F3B5995B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6377d2-a6ff-4627-9de4-ddad1c377512"/>
    <ds:schemaRef ds:uri="8f0f5192-8f02-451a-b26f-b6e30a72d4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8CDD76-4860-CD4D-8095-B6F3FF3CC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C:\Users\jakupovc\AppData\Roaming\Microsoft\Templates\SOS Word templates\ROIII\guideline-internal-en.dot</Template>
  <TotalTime>215</TotalTime>
  <Pages>14</Pages>
  <Words>2760</Words>
  <Characters>15737</Characters>
  <Application>Microsoft Office Word</Application>
  <DocSecurity>0</DocSecurity>
  <Lines>131</Lines>
  <Paragraphs>36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3" baseType="lpstr">
      <vt:lpstr>publication-en</vt:lpstr>
      <vt:lpstr>publication-en</vt:lpstr>
      <vt:lpstr>publication-en</vt:lpstr>
    </vt:vector>
  </TitlesOfParts>
  <Company>SOS-Kinderdorf International</Company>
  <LinksUpToDate>false</LinksUpToDate>
  <CharactersWithSpaces>18461</CharactersWithSpaces>
  <SharedDoc>false</SharedDoc>
  <HLinks>
    <vt:vector size="36" baseType="variant"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_Toc252357041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_Toc252357040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_Toc252357039</vt:lpwstr>
      </vt:variant>
      <vt:variant>
        <vt:i4>1376309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_Toc252357038</vt:lpwstr>
      </vt:variant>
      <vt:variant>
        <vt:i4>1376309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_Toc252357037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_Toc252357036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publication-en</dc:title>
  <dc:creator>Alexander Kashubin</dc:creator>
  <cp:lastModifiedBy>Пользователь Microsoft Office</cp:lastModifiedBy>
  <cp:revision>13</cp:revision>
  <cp:lastPrinted>2016-03-30T04:20:00Z</cp:lastPrinted>
  <dcterms:created xsi:type="dcterms:W3CDTF">2019-11-28T05:15:00Z</dcterms:created>
  <dcterms:modified xsi:type="dcterms:W3CDTF">2020-01-27T06:33:00Z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0x01010074FA429EBB6347478FA860914053CA49</vt:lpwstr>
  </property>
</Properties>
</file>